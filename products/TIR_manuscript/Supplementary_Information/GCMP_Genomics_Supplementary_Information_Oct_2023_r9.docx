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33F36" w14:textId="68E9A35F" w:rsidR="000C56B0" w:rsidRDefault="00000000">
      <w:pPr>
        <w:rPr>
          <w:b/>
          <w:sz w:val="28"/>
          <w:szCs w:val="28"/>
        </w:rPr>
      </w:pPr>
      <w:r w:rsidRPr="0081677E">
        <w:rPr>
          <w:b/>
          <w:sz w:val="28"/>
          <w:szCs w:val="28"/>
        </w:rPr>
        <w:t>Supplementary Figures</w:t>
      </w:r>
    </w:p>
    <w:p w14:paraId="755D7DFB" w14:textId="0E226055" w:rsidR="00BA114D" w:rsidRDefault="00BA114D">
      <w:pPr>
        <w:rPr>
          <w:b/>
          <w:sz w:val="28"/>
          <w:szCs w:val="28"/>
        </w:rPr>
      </w:pPr>
    </w:p>
    <w:p w14:paraId="16C8ED7E" w14:textId="7CF7EA49" w:rsidR="00BA114D" w:rsidRPr="00BA114D" w:rsidRDefault="00BA114D">
      <w:pPr>
        <w:rPr>
          <w:bCs/>
        </w:rPr>
      </w:pPr>
      <w:r w:rsidRPr="00BA114D">
        <w:rPr>
          <w:bCs/>
        </w:rPr>
        <w:t>This file contains</w:t>
      </w:r>
      <w:r>
        <w:rPr>
          <w:bCs/>
        </w:rPr>
        <w:t>:</w:t>
      </w:r>
    </w:p>
    <w:p w14:paraId="5CECEE15" w14:textId="77777777" w:rsidR="000C56B0" w:rsidRPr="00FC0723" w:rsidRDefault="000C56B0">
      <w:pPr>
        <w:rPr>
          <w:b/>
        </w:rPr>
      </w:pPr>
    </w:p>
    <w:p w14:paraId="087671F3" w14:textId="56981FC3" w:rsidR="000C56B0" w:rsidRDefault="00000000" w:rsidP="0081677E">
      <w:pPr>
        <w:rPr>
          <w:ins w:id="0" w:author="Tanya Brown" w:date="2023-10-22T14:25:00Z"/>
          <w:b/>
          <w:bCs/>
        </w:rPr>
      </w:pPr>
      <w:del w:id="1" w:author="Tanya Brown" w:date="2023-10-22T14:25:00Z">
        <w:r w:rsidRPr="00BA114D" w:rsidDel="003506BC">
          <w:rPr>
            <w:b/>
            <w:bCs/>
          </w:rPr>
          <w:delText>Supplementary Figures 1-4</w:delText>
        </w:r>
        <w:r w:rsidRPr="00FC0723" w:rsidDel="003506BC">
          <w:delText xml:space="preserve">: Richness vs. gene copy number for All compartments </w:delText>
        </w:r>
        <w:r w:rsidR="00BA114D" w:rsidDel="003506BC">
          <w:delText>(1),</w:delText>
        </w:r>
        <w:r w:rsidRPr="00FC0723" w:rsidDel="003506BC">
          <w:delText xml:space="preserve"> mucus</w:delText>
        </w:r>
        <w:r w:rsidR="00BA114D" w:rsidDel="003506BC">
          <w:delText xml:space="preserve"> (2)</w:delText>
        </w:r>
        <w:r w:rsidRPr="00FC0723" w:rsidDel="003506BC">
          <w:delText xml:space="preserve">, </w:delText>
        </w:r>
        <w:r w:rsidR="00BA114D" w:rsidDel="003506BC">
          <w:delText xml:space="preserve"> </w:delText>
        </w:r>
        <w:r w:rsidRPr="00FC0723" w:rsidDel="003506BC">
          <w:delText>tissue</w:delText>
        </w:r>
        <w:r w:rsidR="00BA114D" w:rsidDel="003506BC">
          <w:delText xml:space="preserve"> (3)</w:delText>
        </w:r>
        <w:r w:rsidRPr="00FC0723" w:rsidDel="003506BC">
          <w:delText>, skeleton</w:delText>
        </w:r>
        <w:r w:rsidR="00BA114D" w:rsidDel="003506BC">
          <w:delText xml:space="preserve"> (4)</w:delText>
        </w:r>
      </w:del>
    </w:p>
    <w:p w14:paraId="151BDC5A" w14:textId="3933419B" w:rsidR="003506BC" w:rsidRPr="003506BC" w:rsidRDefault="003506BC" w:rsidP="0081677E">
      <w:pPr>
        <w:rPr>
          <w:ins w:id="2" w:author="Tanya Brown" w:date="2023-10-22T14:22:00Z"/>
        </w:rPr>
      </w:pPr>
      <w:ins w:id="3" w:author="Tanya Brown" w:date="2023-10-22T14:25:00Z">
        <w:r>
          <w:rPr>
            <w:b/>
            <w:bCs/>
          </w:rPr>
          <w:t xml:space="preserve">Supplementary Figure 1: </w:t>
        </w:r>
        <w:r>
          <w:t xml:space="preserve">Richness vs. gene copy number for </w:t>
        </w:r>
      </w:ins>
      <w:ins w:id="4" w:author="Tanya Brown" w:date="2023-10-22T14:26:00Z">
        <w:r>
          <w:t>a</w:t>
        </w:r>
      </w:ins>
      <w:ins w:id="5" w:author="Tanya Brown" w:date="2023-10-22T14:25:00Z">
        <w:r>
          <w:t>ll compartments</w:t>
        </w:r>
      </w:ins>
    </w:p>
    <w:p w14:paraId="34746D97" w14:textId="77777777" w:rsidR="003506BC" w:rsidRDefault="003506BC" w:rsidP="0081677E">
      <w:pPr>
        <w:rPr>
          <w:ins w:id="6" w:author="Tanya Brown" w:date="2023-10-22T14:22:00Z"/>
        </w:rPr>
      </w:pPr>
    </w:p>
    <w:p w14:paraId="0C0F8765" w14:textId="7AA952FF" w:rsidR="003506BC" w:rsidRDefault="003506BC" w:rsidP="0081677E">
      <w:pPr>
        <w:rPr>
          <w:ins w:id="7" w:author="Tanya Brown" w:date="2023-10-22T14:23:00Z"/>
        </w:rPr>
      </w:pPr>
      <w:ins w:id="8" w:author="Tanya Brown" w:date="2023-10-22T14:22:00Z">
        <w:r>
          <w:t xml:space="preserve">Supplementary Figure 2: Evenness vs. gene copy number for </w:t>
        </w:r>
      </w:ins>
      <w:ins w:id="9" w:author="Tanya Brown" w:date="2023-10-22T14:26:00Z">
        <w:r>
          <w:t>a</w:t>
        </w:r>
      </w:ins>
      <w:ins w:id="10" w:author="Tanya Brown" w:date="2023-10-22T14:23:00Z">
        <w:r>
          <w:t>ll compartments</w:t>
        </w:r>
      </w:ins>
    </w:p>
    <w:p w14:paraId="745030F4" w14:textId="77777777" w:rsidR="003506BC" w:rsidRDefault="003506BC" w:rsidP="0081677E">
      <w:pPr>
        <w:rPr>
          <w:ins w:id="11" w:author="Tanya Brown" w:date="2023-10-22T14:23:00Z"/>
        </w:rPr>
      </w:pPr>
    </w:p>
    <w:p w14:paraId="52A080A7" w14:textId="10568FC5" w:rsidR="003506BC" w:rsidRPr="00FC0723" w:rsidRDefault="003506BC" w:rsidP="0081677E">
      <w:ins w:id="12" w:author="Tanya Brown" w:date="2023-10-22T14:23:00Z">
        <w:r>
          <w:t>Supplementary Figures 3-5: Richness vs gene copy number for (3)</w:t>
        </w:r>
      </w:ins>
      <w:ins w:id="13" w:author="Tanya Brown" w:date="2023-10-22T14:24:00Z">
        <w:r>
          <w:t xml:space="preserve"> mucus, (4) tissue, (5) skeleton.</w:t>
        </w:r>
      </w:ins>
    </w:p>
    <w:p w14:paraId="42FE3458" w14:textId="77777777" w:rsidR="000C56B0" w:rsidRPr="00FC0723" w:rsidRDefault="000C56B0"/>
    <w:p w14:paraId="2D2AEF3C" w14:textId="7D22B75C" w:rsidR="000C56B0" w:rsidRDefault="00000000">
      <w:pPr>
        <w:rPr>
          <w:ins w:id="14" w:author="Tanya Brown" w:date="2023-10-22T14:20:00Z"/>
        </w:rPr>
      </w:pPr>
      <w:r w:rsidRPr="00BA114D">
        <w:rPr>
          <w:b/>
          <w:bCs/>
        </w:rPr>
        <w:t xml:space="preserve">Supplementary Figures </w:t>
      </w:r>
      <w:ins w:id="15" w:author="Tanya Brown" w:date="2023-10-22T14:27:00Z">
        <w:r w:rsidR="00AE4FA1">
          <w:rPr>
            <w:b/>
            <w:bCs/>
          </w:rPr>
          <w:t>6</w:t>
        </w:r>
      </w:ins>
      <w:del w:id="16" w:author="Tanya Brown" w:date="2023-10-22T14:27:00Z">
        <w:r w:rsidRPr="00BA114D" w:rsidDel="00AE4FA1">
          <w:rPr>
            <w:b/>
            <w:bCs/>
          </w:rPr>
          <w:delText>5</w:delText>
        </w:r>
      </w:del>
      <w:r w:rsidRPr="00BA114D">
        <w:rPr>
          <w:b/>
          <w:bCs/>
        </w:rPr>
        <w:t>-8</w:t>
      </w:r>
      <w:r w:rsidRPr="00FC0723">
        <w:t xml:space="preserve">: Evenness </w:t>
      </w:r>
      <w:r w:rsidR="00BA114D" w:rsidRPr="00FC0723">
        <w:t xml:space="preserve">vs. gene copy number for </w:t>
      </w:r>
      <w:del w:id="17" w:author="Tanya Brown" w:date="2023-10-22T14:27:00Z">
        <w:r w:rsidR="00BA114D" w:rsidRPr="00FC0723" w:rsidDel="00AE4FA1">
          <w:delText xml:space="preserve">All compartments </w:delText>
        </w:r>
        <w:r w:rsidR="00BA114D" w:rsidDel="00AE4FA1">
          <w:delText>(1),</w:delText>
        </w:r>
        <w:r w:rsidR="00BA114D" w:rsidRPr="00FC0723" w:rsidDel="00AE4FA1">
          <w:delText xml:space="preserve"> </w:delText>
        </w:r>
      </w:del>
      <w:ins w:id="18" w:author="Tanya Brown" w:date="2023-10-22T14:27:00Z">
        <w:r w:rsidR="00AE4FA1">
          <w:t xml:space="preserve">(6) </w:t>
        </w:r>
      </w:ins>
      <w:r w:rsidR="00BA114D" w:rsidRPr="00FC0723">
        <w:t>mucus</w:t>
      </w:r>
      <w:del w:id="19" w:author="Tanya Brown" w:date="2023-10-22T14:27:00Z">
        <w:r w:rsidR="00BA114D" w:rsidDel="00AE4FA1">
          <w:delText xml:space="preserve"> (2)</w:delText>
        </w:r>
      </w:del>
      <w:r w:rsidR="00BA114D" w:rsidRPr="00FC0723">
        <w:t xml:space="preserve">, </w:t>
      </w:r>
      <w:ins w:id="20" w:author="Tanya Brown" w:date="2023-10-22T14:27:00Z">
        <w:r w:rsidR="00AE4FA1">
          <w:t>(7)</w:t>
        </w:r>
      </w:ins>
      <w:r w:rsidR="00BA114D">
        <w:t xml:space="preserve"> </w:t>
      </w:r>
      <w:r w:rsidR="00BA114D" w:rsidRPr="00FC0723">
        <w:t>tissue</w:t>
      </w:r>
      <w:del w:id="21" w:author="Tanya Brown" w:date="2023-10-22T14:27:00Z">
        <w:r w:rsidR="00BA114D" w:rsidDel="00AE4FA1">
          <w:delText xml:space="preserve"> (3)</w:delText>
        </w:r>
      </w:del>
      <w:r w:rsidR="00BA114D" w:rsidRPr="00FC0723">
        <w:t xml:space="preserve">, </w:t>
      </w:r>
      <w:ins w:id="22" w:author="Tanya Brown" w:date="2023-10-22T14:27:00Z">
        <w:r w:rsidR="00AE4FA1">
          <w:t xml:space="preserve">(8) </w:t>
        </w:r>
      </w:ins>
      <w:r w:rsidR="00BA114D" w:rsidRPr="00FC0723">
        <w:t>skeleton</w:t>
      </w:r>
      <w:ins w:id="23" w:author="Tanya Brown" w:date="2023-10-22T14:28:00Z">
        <w:r w:rsidR="00AE4FA1">
          <w:t>.</w:t>
        </w:r>
      </w:ins>
      <w:del w:id="24" w:author="Tanya Brown" w:date="2023-10-22T14:27:00Z">
        <w:r w:rsidR="00BA114D" w:rsidDel="00AE4FA1">
          <w:delText xml:space="preserve"> (4)</w:delText>
        </w:r>
      </w:del>
    </w:p>
    <w:p w14:paraId="6A6D24CC" w14:textId="77777777" w:rsidR="003506BC" w:rsidRDefault="003506BC">
      <w:pPr>
        <w:rPr>
          <w:ins w:id="25" w:author="Tanya Brown" w:date="2023-10-22T14:20:00Z"/>
        </w:rPr>
      </w:pPr>
    </w:p>
    <w:p w14:paraId="4366CEA2" w14:textId="30E8D6BC" w:rsidR="003506BC" w:rsidRPr="00FC0723" w:rsidRDefault="003506BC">
      <w:ins w:id="26" w:author="Tanya Brown" w:date="2023-10-22T14:20:00Z">
        <w:r w:rsidRPr="00BA114D">
          <w:rPr>
            <w:b/>
            <w:bCs/>
          </w:rPr>
          <w:t xml:space="preserve">Supplementary Figures </w:t>
        </w:r>
        <w:r>
          <w:rPr>
            <w:b/>
            <w:bCs/>
          </w:rPr>
          <w:t>9</w:t>
        </w:r>
        <w:r w:rsidRPr="00BA114D">
          <w:rPr>
            <w:b/>
            <w:bCs/>
          </w:rPr>
          <w:t>-1</w:t>
        </w:r>
        <w:r>
          <w:rPr>
            <w:b/>
            <w:bCs/>
          </w:rPr>
          <w:t>4</w:t>
        </w:r>
        <w:r w:rsidRPr="00FC0723">
          <w:t xml:space="preserve">. Relative abundance of microbial classes in </w:t>
        </w:r>
      </w:ins>
      <w:ins w:id="27" w:author="Tanya Brown" w:date="2023-10-22T14:28:00Z">
        <w:r w:rsidR="00AE4FA1">
          <w:t xml:space="preserve">(9) </w:t>
        </w:r>
      </w:ins>
      <w:ins w:id="28" w:author="Tanya Brown" w:date="2023-10-22T14:20:00Z">
        <w:r w:rsidRPr="00FC0723">
          <w:t xml:space="preserve">mucus, </w:t>
        </w:r>
      </w:ins>
      <w:ins w:id="29" w:author="Tanya Brown" w:date="2023-10-22T14:28:00Z">
        <w:r w:rsidR="00AE4FA1">
          <w:t xml:space="preserve">(10) </w:t>
        </w:r>
      </w:ins>
      <w:ins w:id="30" w:author="Tanya Brown" w:date="2023-10-22T14:20:00Z">
        <w:r w:rsidRPr="00FC0723">
          <w:t>tissue</w:t>
        </w:r>
      </w:ins>
      <w:ins w:id="31" w:author="Tanya Brown" w:date="2023-10-22T14:28:00Z">
        <w:r w:rsidR="00AE4FA1">
          <w:t>,</w:t>
        </w:r>
      </w:ins>
      <w:ins w:id="32" w:author="Tanya Brown" w:date="2023-10-22T14:20:00Z">
        <w:r w:rsidRPr="00FC0723">
          <w:t xml:space="preserve"> and </w:t>
        </w:r>
      </w:ins>
      <w:ins w:id="33" w:author="Tanya Brown" w:date="2023-10-22T14:28:00Z">
        <w:r w:rsidR="00AE4FA1">
          <w:t xml:space="preserve">(11) </w:t>
        </w:r>
      </w:ins>
      <w:ins w:id="34" w:author="Tanya Brown" w:date="2023-10-22T14:20:00Z">
        <w:r w:rsidRPr="00FC0723">
          <w:t>skeleton samples sorted by TLR copy number or IL-1R copy number (1</w:t>
        </w:r>
      </w:ins>
      <w:ins w:id="35" w:author="Tanya Brown" w:date="2023-10-22T14:21:00Z">
        <w:r>
          <w:t>2</w:t>
        </w:r>
      </w:ins>
      <w:ins w:id="36" w:author="Tanya Brown" w:date="2023-10-22T14:20:00Z">
        <w:r w:rsidRPr="00FC0723">
          <w:t>,1</w:t>
        </w:r>
      </w:ins>
      <w:ins w:id="37" w:author="Tanya Brown" w:date="2023-10-22T14:21:00Z">
        <w:r>
          <w:t>3</w:t>
        </w:r>
      </w:ins>
      <w:ins w:id="38" w:author="Tanya Brown" w:date="2023-10-22T14:20:00Z">
        <w:r w:rsidRPr="00FC0723">
          <w:t>,1</w:t>
        </w:r>
      </w:ins>
      <w:ins w:id="39" w:author="Tanya Brown" w:date="2023-10-22T14:21:00Z">
        <w:r>
          <w:t>4</w:t>
        </w:r>
      </w:ins>
      <w:ins w:id="40" w:author="Tanya Brown" w:date="2023-10-22T14:20:00Z">
        <w:r w:rsidRPr="00FC0723">
          <w:t>).</w:t>
        </w:r>
      </w:ins>
    </w:p>
    <w:p w14:paraId="63288D69" w14:textId="77777777" w:rsidR="000C56B0" w:rsidRPr="00FC0723" w:rsidRDefault="000C56B0">
      <w:pPr>
        <w:rPr>
          <w:b/>
        </w:rPr>
      </w:pPr>
    </w:p>
    <w:p w14:paraId="25C5F353" w14:textId="2F8FAB71" w:rsidR="000C56B0" w:rsidRPr="00FC0723" w:rsidRDefault="00000000">
      <w:r w:rsidRPr="00BA114D">
        <w:rPr>
          <w:b/>
          <w:bCs/>
        </w:rPr>
        <w:t xml:space="preserve">Supplementary Figure </w:t>
      </w:r>
      <w:ins w:id="41" w:author="Tanya Brown" w:date="2023-10-22T14:20:00Z">
        <w:r w:rsidR="003506BC">
          <w:rPr>
            <w:b/>
            <w:bCs/>
          </w:rPr>
          <w:t>15</w:t>
        </w:r>
      </w:ins>
      <w:del w:id="42" w:author="Tanya Brown" w:date="2023-10-22T14:20:00Z">
        <w:r w:rsidRPr="00BA114D" w:rsidDel="003506BC">
          <w:rPr>
            <w:b/>
            <w:bCs/>
          </w:rPr>
          <w:delText>9</w:delText>
        </w:r>
      </w:del>
      <w:r w:rsidRPr="00FC0723">
        <w:t xml:space="preserve">: Comparison of domain copy number within genes and gene copies within genomes. </w:t>
      </w:r>
    </w:p>
    <w:p w14:paraId="36148C7F" w14:textId="77777777" w:rsidR="000C56B0" w:rsidRPr="00FC0723" w:rsidRDefault="000C56B0"/>
    <w:p w14:paraId="4D5EB9B4" w14:textId="52B11638" w:rsidR="000C56B0" w:rsidRPr="00FC0723" w:rsidRDefault="00000000">
      <w:r w:rsidRPr="00BA114D">
        <w:rPr>
          <w:b/>
          <w:bCs/>
        </w:rPr>
        <w:t>Supplementary Figure 1</w:t>
      </w:r>
      <w:ins w:id="43" w:author="Tanya Brown" w:date="2023-10-22T14:20:00Z">
        <w:r w:rsidR="003506BC">
          <w:rPr>
            <w:b/>
            <w:bCs/>
          </w:rPr>
          <w:t>6</w:t>
        </w:r>
      </w:ins>
      <w:del w:id="44" w:author="Tanya Brown" w:date="2023-10-22T14:20:00Z">
        <w:r w:rsidRPr="00BA114D" w:rsidDel="003506BC">
          <w:rPr>
            <w:b/>
            <w:bCs/>
          </w:rPr>
          <w:delText>0</w:delText>
        </w:r>
      </w:del>
      <w:r w:rsidRPr="00FC0723">
        <w:t>: Correlated responses of microbial families to TLR and IL-1R gene copy number</w:t>
      </w:r>
    </w:p>
    <w:p w14:paraId="460718DD" w14:textId="77777777" w:rsidR="000C56B0" w:rsidRPr="00FC0723" w:rsidRDefault="000C56B0"/>
    <w:p w14:paraId="1951B466" w14:textId="7F0345B0" w:rsidR="000C56B0" w:rsidRDefault="00000000">
      <w:del w:id="45" w:author="Tanya Brown" w:date="2023-10-22T14:20:00Z">
        <w:r w:rsidRPr="00BA114D" w:rsidDel="003506BC">
          <w:rPr>
            <w:b/>
            <w:bCs/>
          </w:rPr>
          <w:delText xml:space="preserve">Supplementary Figures </w:delText>
        </w:r>
      </w:del>
      <w:del w:id="46" w:author="Tanya Brown" w:date="2023-10-22T14:19:00Z">
        <w:r w:rsidRPr="00BA114D" w:rsidDel="003506BC">
          <w:rPr>
            <w:b/>
            <w:bCs/>
          </w:rPr>
          <w:delText>11</w:delText>
        </w:r>
      </w:del>
      <w:del w:id="47" w:author="Tanya Brown" w:date="2023-10-22T14:20:00Z">
        <w:r w:rsidRPr="00BA114D" w:rsidDel="003506BC">
          <w:rPr>
            <w:b/>
            <w:bCs/>
          </w:rPr>
          <w:delText>-1</w:delText>
        </w:r>
      </w:del>
      <w:del w:id="48" w:author="Tanya Brown" w:date="2023-10-22T14:19:00Z">
        <w:r w:rsidRPr="00BA114D" w:rsidDel="003506BC">
          <w:rPr>
            <w:b/>
            <w:bCs/>
          </w:rPr>
          <w:delText>6</w:delText>
        </w:r>
      </w:del>
      <w:del w:id="49" w:author="Tanya Brown" w:date="2023-10-22T14:20:00Z">
        <w:r w:rsidRPr="00FC0723" w:rsidDel="003506BC">
          <w:delText xml:space="preserve">. Relative abundance of microbial classes in mucus </w:delText>
        </w:r>
        <w:r w:rsidR="00BA114D" w:rsidDel="003506BC">
          <w:delText>(</w:delText>
        </w:r>
        <w:r w:rsidRPr="00FC0723" w:rsidDel="003506BC">
          <w:delText>11</w:delText>
        </w:r>
        <w:r w:rsidR="00BA114D" w:rsidDel="003506BC">
          <w:delText>)</w:delText>
        </w:r>
        <w:r w:rsidRPr="00FC0723" w:rsidDel="003506BC">
          <w:delText xml:space="preserve">, tissue </w:delText>
        </w:r>
        <w:r w:rsidR="00BA114D" w:rsidDel="003506BC">
          <w:delText>(</w:delText>
        </w:r>
        <w:r w:rsidRPr="00FC0723" w:rsidDel="003506BC">
          <w:delText>12</w:delText>
        </w:r>
        <w:r w:rsidR="00BA114D" w:rsidDel="003506BC">
          <w:delText>)</w:delText>
        </w:r>
        <w:r w:rsidRPr="00FC0723" w:rsidDel="003506BC">
          <w:delText xml:space="preserve"> and skeleton </w:delText>
        </w:r>
        <w:r w:rsidR="00BA114D" w:rsidDel="003506BC">
          <w:delText>(</w:delText>
        </w:r>
        <w:r w:rsidRPr="00FC0723" w:rsidDel="003506BC">
          <w:delText>13</w:delText>
        </w:r>
        <w:r w:rsidR="00BA114D" w:rsidDel="003506BC">
          <w:delText>)</w:delText>
        </w:r>
        <w:r w:rsidRPr="00FC0723" w:rsidDel="003506BC">
          <w:delText xml:space="preserve"> samples sorted by TLR copy number or IL-1R copy number (14,15,16).</w:delText>
        </w:r>
      </w:del>
    </w:p>
    <w:p w14:paraId="1492DA78" w14:textId="77777777" w:rsidR="00944F35" w:rsidRDefault="00944F35"/>
    <w:p w14:paraId="3D7689CE" w14:textId="77777777" w:rsidR="00944F35" w:rsidRDefault="00944F35"/>
    <w:p w14:paraId="70F165A6" w14:textId="77777777" w:rsidR="00944F35" w:rsidRDefault="00944F35"/>
    <w:p w14:paraId="5755D8BC" w14:textId="77777777" w:rsidR="00944F35" w:rsidRDefault="00944F35"/>
    <w:p w14:paraId="2ADE54D6" w14:textId="77777777" w:rsidR="00944F35" w:rsidRDefault="00944F35"/>
    <w:p w14:paraId="1C2FCCB8" w14:textId="77777777" w:rsidR="00944F35" w:rsidRDefault="00944F35"/>
    <w:p w14:paraId="154F924A" w14:textId="77777777" w:rsidR="00944F35" w:rsidRDefault="00944F35"/>
    <w:p w14:paraId="61B12E18" w14:textId="77777777" w:rsidR="00944F35" w:rsidRPr="00FC0723" w:rsidRDefault="00944F35"/>
    <w:p w14:paraId="6E8265EC" w14:textId="77777777" w:rsidR="000C56B0" w:rsidRPr="00FC0723" w:rsidRDefault="000C56B0"/>
    <w:p w14:paraId="72BEA494" w14:textId="76404AC4" w:rsidR="000C56B0" w:rsidRDefault="00944F35">
      <w:r>
        <w:rPr>
          <w:noProof/>
        </w:rPr>
        <w:lastRenderedPageBreak/>
        <w:drawing>
          <wp:inline distT="114300" distB="114300" distL="114300" distR="114300" wp14:anchorId="1B8145AE" wp14:editId="1137238F">
            <wp:extent cx="5486400" cy="5575300"/>
            <wp:effectExtent l="0" t="0" r="0" b="635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486400" cy="5575300"/>
                    </a:xfrm>
                    <a:prstGeom prst="rect">
                      <a:avLst/>
                    </a:prstGeom>
                    <a:ln/>
                  </pic:spPr>
                </pic:pic>
              </a:graphicData>
            </a:graphic>
          </wp:inline>
        </w:drawing>
      </w:r>
    </w:p>
    <w:p w14:paraId="5C798B8E" w14:textId="77777777" w:rsidR="00944F35" w:rsidRPr="00FC0723" w:rsidRDefault="00944F35"/>
    <w:p w14:paraId="38AFE9E0" w14:textId="77777777" w:rsidR="00944F35" w:rsidRDefault="00000000">
      <w:pPr>
        <w:rPr>
          <w:ins w:id="50" w:author="Tanya Brown" w:date="2023-10-22T14:30:00Z"/>
        </w:rPr>
      </w:pPr>
      <w:r w:rsidRPr="00FC0723">
        <w:rPr>
          <w:b/>
        </w:rPr>
        <w:t>Fig. S1. Phylogenetic comparison of coral microbiome richness and innate immune repertoire for all compartments combined.</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=0.330, </w:t>
      </w:r>
      <w:proofErr w:type="spellStart"/>
      <w:r w:rsidRPr="00FC0723">
        <w:t>q</w:t>
      </w:r>
      <w:r w:rsidRPr="00FC0723">
        <w:rPr>
          <w:vertAlign w:val="subscript"/>
        </w:rPr>
        <w:t>FDR</w:t>
      </w:r>
      <w:proofErr w:type="spellEnd"/>
      <w:r w:rsidRPr="00FC0723">
        <w:t xml:space="preserve">= 0.23,p = 0.065); </w:t>
      </w:r>
      <w:r w:rsidRPr="00FC0723">
        <w:rPr>
          <w:b/>
        </w:rPr>
        <w:t>C,D</w:t>
      </w:r>
      <w:r w:rsidRPr="00FC0723">
        <w:t xml:space="preserve"> IL-1R genes (R</w:t>
      </w:r>
      <w:r w:rsidRPr="00FC0723">
        <w:rPr>
          <w:vertAlign w:val="superscript"/>
        </w:rPr>
        <w:t>2</w:t>
      </w:r>
      <w:r w:rsidRPr="00FC0723">
        <w:t xml:space="preserve"> = 0.834, </w:t>
      </w:r>
      <w:proofErr w:type="spellStart"/>
      <w:r w:rsidRPr="00FC0723">
        <w:t>q</w:t>
      </w:r>
      <w:r w:rsidRPr="00FC0723">
        <w:rPr>
          <w:vertAlign w:val="subscript"/>
        </w:rPr>
        <w:t>FDR</w:t>
      </w:r>
      <w:proofErr w:type="spellEnd"/>
      <w:r w:rsidRPr="00FC0723">
        <w:t>= 0.00055, p = 5.14 x 10</w:t>
      </w:r>
      <w:r w:rsidRPr="00FC0723">
        <w:rPr>
          <w:vertAlign w:val="superscript"/>
        </w:rPr>
        <w:t>-5</w:t>
      </w:r>
      <w:r w:rsidRPr="00FC0723">
        <w:t xml:space="preserve">); </w:t>
      </w:r>
      <w:r w:rsidRPr="00FC0723">
        <w:rPr>
          <w:b/>
        </w:rPr>
        <w:t>E,F</w:t>
      </w:r>
      <w:r w:rsidRPr="00FC0723">
        <w:t xml:space="preserve"> TLR genes (R</w:t>
      </w:r>
      <w:r w:rsidRPr="00FC0723">
        <w:rPr>
          <w:vertAlign w:val="superscript"/>
        </w:rPr>
        <w:t>2</w:t>
      </w:r>
      <w:r w:rsidRPr="00FC0723">
        <w:t xml:space="preserve"> = 0.707, </w:t>
      </w:r>
      <w:proofErr w:type="spellStart"/>
      <w:r w:rsidRPr="00FC0723">
        <w:t>q</w:t>
      </w:r>
      <w:r w:rsidRPr="00FC0723">
        <w:rPr>
          <w:vertAlign w:val="subscript"/>
        </w:rPr>
        <w:t>FDR</w:t>
      </w:r>
      <w:proofErr w:type="spellEnd"/>
      <w:r w:rsidRPr="00FC0723">
        <w:t>=0.0076, p = 0.0012) compared against log microbiome richness (ln ASVs). Shading in phylogenetic independent contrasts analysis indicates the 95% confidence interval of the mean.</w:t>
      </w:r>
    </w:p>
    <w:p w14:paraId="5E985B19" w14:textId="77777777" w:rsidR="00AE4FA1" w:rsidRDefault="00AE4FA1">
      <w:pPr>
        <w:rPr>
          <w:ins w:id="51" w:author="Tanya Brown" w:date="2023-10-22T14:30:00Z"/>
        </w:rPr>
      </w:pPr>
    </w:p>
    <w:p w14:paraId="57BA4ADB" w14:textId="77777777" w:rsidR="00AE4FA1" w:rsidRPr="00FC0723" w:rsidRDefault="00AE4FA1" w:rsidP="00AE4FA1">
      <w:pPr>
        <w:rPr>
          <w:moveTo w:id="52" w:author="Tanya Brown" w:date="2023-10-22T14:30:00Z"/>
        </w:rPr>
      </w:pPr>
      <w:moveToRangeStart w:id="53" w:author="Tanya Brown" w:date="2023-10-22T14:30:00Z" w:name="move148877440"/>
      <w:moveTo w:id="54" w:author="Tanya Brown" w:date="2023-10-22T14:30:00Z">
        <w:r>
          <w:rPr>
            <w:noProof/>
          </w:rPr>
          <w:lastRenderedPageBreak/>
          <w:drawing>
            <wp:inline distT="114300" distB="114300" distL="114300" distR="114300" wp14:anchorId="502AAB8C" wp14:editId="1003E82A">
              <wp:extent cx="5486400" cy="5486400"/>
              <wp:effectExtent l="0" t="0" r="0" b="0"/>
              <wp:docPr id="883702234" name="Picture 883702234"/>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486400" cy="5486400"/>
                      </a:xfrm>
                      <a:prstGeom prst="rect">
                        <a:avLst/>
                      </a:prstGeom>
                      <a:ln/>
                    </pic:spPr>
                  </pic:pic>
                </a:graphicData>
              </a:graphic>
            </wp:inline>
          </w:drawing>
        </w:r>
      </w:moveTo>
    </w:p>
    <w:p w14:paraId="20D69CC3" w14:textId="77777777" w:rsidR="00AE4FA1" w:rsidRPr="00FC0723" w:rsidRDefault="00AE4FA1" w:rsidP="00AE4FA1">
      <w:pPr>
        <w:rPr>
          <w:moveTo w:id="55" w:author="Tanya Brown" w:date="2023-10-22T14:30:00Z"/>
        </w:rPr>
      </w:pPr>
    </w:p>
    <w:p w14:paraId="64489936" w14:textId="3C272621" w:rsidR="00AE4FA1" w:rsidRDefault="00AE4FA1" w:rsidP="00AE4FA1">
      <w:pPr>
        <w:rPr>
          <w:moveTo w:id="56" w:author="Tanya Brown" w:date="2023-10-22T14:30:00Z"/>
        </w:rPr>
      </w:pPr>
      <w:moveTo w:id="57" w:author="Tanya Brown" w:date="2023-10-22T14:30:00Z">
        <w:r w:rsidRPr="00FC0723">
          <w:rPr>
            <w:b/>
          </w:rPr>
          <w:t>Fig. S</w:t>
        </w:r>
      </w:moveTo>
      <w:ins w:id="58" w:author="Tanya Brown" w:date="2023-10-22T14:30:00Z">
        <w:r>
          <w:rPr>
            <w:b/>
          </w:rPr>
          <w:t>2</w:t>
        </w:r>
      </w:ins>
      <w:moveTo w:id="59" w:author="Tanya Brown" w:date="2023-10-22T14:30:00Z">
        <w:del w:id="60" w:author="Tanya Brown" w:date="2023-10-22T14:30:00Z">
          <w:r w:rsidRPr="00FC0723" w:rsidDel="00AE4FA1">
            <w:rPr>
              <w:b/>
            </w:rPr>
            <w:delText>5</w:delText>
          </w:r>
        </w:del>
        <w:r w:rsidRPr="00FC0723">
          <w:t xml:space="preserve">. </w:t>
        </w:r>
        <w:r w:rsidRPr="00FC0723">
          <w:rPr>
            <w:b/>
          </w:rPr>
          <w:t xml:space="preserve">Phylogenetic comparison of coral microbiome evenness and innate immune repertoire in all compartments combined.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=0.509, </w:t>
        </w:r>
        <w:proofErr w:type="spellStart"/>
        <w:r w:rsidRPr="00FC0723">
          <w:t>q</w:t>
        </w:r>
        <w:r w:rsidRPr="00FC0723">
          <w:rPr>
            <w:vertAlign w:val="subscript"/>
          </w:rPr>
          <w:t>FDR</w:t>
        </w:r>
        <w:proofErr w:type="spellEnd"/>
        <w:r w:rsidRPr="00FC0723">
          <w:t xml:space="preserve">=0.032, p = 0.0083); </w:t>
        </w:r>
        <w:r w:rsidRPr="00FC0723">
          <w:rPr>
            <w:b/>
          </w:rPr>
          <w:t>C,D</w:t>
        </w:r>
        <w:r w:rsidRPr="00FC0723">
          <w:t xml:space="preserve"> IL-1R genes (R</w:t>
        </w:r>
        <w:r w:rsidRPr="00FC0723">
          <w:rPr>
            <w:vertAlign w:val="superscript"/>
          </w:rPr>
          <w:t>2</w:t>
        </w:r>
        <w:r w:rsidRPr="00FC0723">
          <w:t xml:space="preserve"> = 0.876, </w:t>
        </w:r>
        <w:proofErr w:type="spellStart"/>
        <w:r w:rsidRPr="00FC0723">
          <w:t>q</w:t>
        </w:r>
        <w:r w:rsidRPr="00FC0723">
          <w:rPr>
            <w:vertAlign w:val="subscript"/>
          </w:rPr>
          <w:t>FDR</w:t>
        </w:r>
        <w:proofErr w:type="spellEnd"/>
        <w:r w:rsidRPr="00FC0723">
          <w:t>=0.00036, p = 2.30 x 10</w:t>
        </w:r>
        <w:r w:rsidRPr="00FC0723">
          <w:rPr>
            <w:vertAlign w:val="superscript"/>
          </w:rPr>
          <w:t>-5</w:t>
        </w:r>
        <w:r w:rsidRPr="00FC0723">
          <w:t xml:space="preserve">); </w:t>
        </w:r>
        <w:r w:rsidRPr="00FC0723">
          <w:rPr>
            <w:b/>
          </w:rPr>
          <w:t>E,F</w:t>
        </w:r>
        <w:r w:rsidRPr="00FC0723">
          <w:t xml:space="preserve"> TLR genes (R</w:t>
        </w:r>
        <w:r w:rsidRPr="00FC0723">
          <w:rPr>
            <w:vertAlign w:val="superscript"/>
          </w:rPr>
          <w:t>2</w:t>
        </w:r>
        <w:r w:rsidRPr="00FC0723">
          <w:t xml:space="preserve"> = 0.805, </w:t>
        </w:r>
        <w:proofErr w:type="spellStart"/>
        <w:r w:rsidRPr="00FC0723">
          <w:t>q</w:t>
        </w:r>
        <w:r w:rsidRPr="00FC0723">
          <w:rPr>
            <w:vertAlign w:val="subscript"/>
          </w:rPr>
          <w:t>FDR</w:t>
        </w:r>
        <w:proofErr w:type="spellEnd"/>
        <w:r w:rsidRPr="00FC0723">
          <w:t xml:space="preserve">= 0.0014, p =0.00018) compared against microbiome evenness (Gini index). Shading in phylogenetic independent contrasts analysis indicates the 95% confidence interval of the mean. </w:t>
        </w:r>
      </w:moveTo>
    </w:p>
    <w:moveToRangeEnd w:id="53"/>
    <w:p w14:paraId="07C586DB" w14:textId="77777777" w:rsidR="00AE4FA1" w:rsidRDefault="00AE4FA1"/>
    <w:p w14:paraId="1894CD08" w14:textId="77777777" w:rsidR="00944F35" w:rsidRDefault="00944F35"/>
    <w:p w14:paraId="16BCAF63" w14:textId="3D0C6402" w:rsidR="000C56B0" w:rsidRPr="00FC0723" w:rsidRDefault="00944F35">
      <w:r>
        <w:rPr>
          <w:noProof/>
        </w:rPr>
        <w:lastRenderedPageBreak/>
        <w:drawing>
          <wp:inline distT="114300" distB="114300" distL="114300" distR="114300" wp14:anchorId="1F657F97" wp14:editId="20151AC2">
            <wp:extent cx="5486400" cy="5359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486400" cy="5359400"/>
                    </a:xfrm>
                    <a:prstGeom prst="rect">
                      <a:avLst/>
                    </a:prstGeom>
                    <a:ln/>
                  </pic:spPr>
                </pic:pic>
              </a:graphicData>
            </a:graphic>
          </wp:inline>
        </w:drawing>
      </w:r>
      <w:r w:rsidRPr="00FC0723">
        <w:t xml:space="preserve"> </w:t>
      </w:r>
    </w:p>
    <w:p w14:paraId="5FA138E9" w14:textId="595424F4" w:rsidR="000C56B0" w:rsidRPr="00FC0723" w:rsidRDefault="000C56B0"/>
    <w:p w14:paraId="47113B94" w14:textId="613D4560" w:rsidR="000C56B0" w:rsidRDefault="00000000">
      <w:r w:rsidRPr="00FC0723">
        <w:rPr>
          <w:b/>
        </w:rPr>
        <w:t>Fig. S</w:t>
      </w:r>
      <w:ins w:id="61" w:author="Tanya Brown" w:date="2023-10-22T14:30:00Z">
        <w:r w:rsidR="00AE4FA1">
          <w:rPr>
            <w:b/>
          </w:rPr>
          <w:t>3</w:t>
        </w:r>
      </w:ins>
      <w:del w:id="62" w:author="Tanya Brown" w:date="2023-10-22T14:30:00Z">
        <w:r w:rsidRPr="00FC0723" w:rsidDel="00AE4FA1">
          <w:rPr>
            <w:b/>
          </w:rPr>
          <w:delText>2</w:delText>
        </w:r>
      </w:del>
      <w:r w:rsidRPr="00FC0723">
        <w:rPr>
          <w:b/>
        </w:rPr>
        <w:t>. Phylogenetic comparison of coral microbiome richness and innate immune repertoire for the mucus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=0.0078, </w:t>
      </w:r>
      <w:proofErr w:type="spellStart"/>
      <w:r w:rsidRPr="00FC0723">
        <w:t>q</w:t>
      </w:r>
      <w:r w:rsidRPr="00FC0723">
        <w:rPr>
          <w:vertAlign w:val="subscript"/>
        </w:rPr>
        <w:t>FDR</w:t>
      </w:r>
      <w:proofErr w:type="spellEnd"/>
      <w:r w:rsidRPr="00FC0723">
        <w:t xml:space="preserve">= 0.929,p = 0.796); </w:t>
      </w:r>
      <w:r w:rsidRPr="00FC0723">
        <w:rPr>
          <w:b/>
        </w:rPr>
        <w:t>C,D</w:t>
      </w:r>
      <w:r w:rsidRPr="00FC0723">
        <w:t xml:space="preserve"> IL-1R genes (R</w:t>
      </w:r>
      <w:r w:rsidRPr="00FC0723">
        <w:rPr>
          <w:vertAlign w:val="superscript"/>
        </w:rPr>
        <w:t>2</w:t>
      </w:r>
      <w:r w:rsidRPr="00FC0723">
        <w:t xml:space="preserve"> = 0.261, </w:t>
      </w:r>
      <w:proofErr w:type="spellStart"/>
      <w:r w:rsidRPr="00FC0723">
        <w:t>q</w:t>
      </w:r>
      <w:r w:rsidRPr="00FC0723">
        <w:rPr>
          <w:vertAlign w:val="subscript"/>
        </w:rPr>
        <w:t>FDR</w:t>
      </w:r>
      <w:proofErr w:type="spellEnd"/>
      <w:r w:rsidRPr="00FC0723">
        <w:t xml:space="preserve">= 0.261, p = 0.109); </w:t>
      </w:r>
      <w:r w:rsidRPr="00FC0723">
        <w:rPr>
          <w:b/>
        </w:rPr>
        <w:t>E,F</w:t>
      </w:r>
      <w:r w:rsidRPr="00FC0723">
        <w:t xml:space="preserve"> TLR genes (R</w:t>
      </w:r>
      <w:r w:rsidRPr="00FC0723">
        <w:rPr>
          <w:vertAlign w:val="superscript"/>
        </w:rPr>
        <w:t>2</w:t>
      </w:r>
      <w:r w:rsidRPr="00FC0723">
        <w:t xml:space="preserve"> = 0.0971, </w:t>
      </w:r>
      <w:proofErr w:type="spellStart"/>
      <w:r w:rsidRPr="00FC0723">
        <w:t>q</w:t>
      </w:r>
      <w:r w:rsidRPr="00FC0723">
        <w:rPr>
          <w:vertAlign w:val="subscript"/>
        </w:rPr>
        <w:t>FDR</w:t>
      </w:r>
      <w:proofErr w:type="spellEnd"/>
      <w:r w:rsidRPr="00FC0723">
        <w:t xml:space="preserve">=0.624, p = 0.351) compared against log microbiome richness (ln ASVs). Shading in phylogenetic independent contrasts analysis indicates the 95% confidence interval of the mean. </w:t>
      </w:r>
    </w:p>
    <w:p w14:paraId="58005612" w14:textId="77777777" w:rsidR="00944F35" w:rsidRDefault="00944F35"/>
    <w:p w14:paraId="40227EB9" w14:textId="443A198E" w:rsidR="00944F35" w:rsidRPr="00FC0723" w:rsidRDefault="00944F35">
      <w:r>
        <w:rPr>
          <w:noProof/>
        </w:rPr>
        <w:lastRenderedPageBreak/>
        <w:drawing>
          <wp:inline distT="114300" distB="114300" distL="114300" distR="114300" wp14:anchorId="03F34185" wp14:editId="756BFFBF">
            <wp:extent cx="5486400" cy="5435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486400" cy="5435600"/>
                    </a:xfrm>
                    <a:prstGeom prst="rect">
                      <a:avLst/>
                    </a:prstGeom>
                    <a:ln/>
                  </pic:spPr>
                </pic:pic>
              </a:graphicData>
            </a:graphic>
          </wp:inline>
        </w:drawing>
      </w:r>
    </w:p>
    <w:p w14:paraId="34F51EDC" w14:textId="0C1A88C0" w:rsidR="000C56B0" w:rsidRPr="00FC0723" w:rsidRDefault="000C56B0"/>
    <w:p w14:paraId="3AADAE2C" w14:textId="40A4E414" w:rsidR="000C56B0" w:rsidRDefault="00000000">
      <w:r w:rsidRPr="00FC0723">
        <w:rPr>
          <w:b/>
        </w:rPr>
        <w:t>Fig. S</w:t>
      </w:r>
      <w:ins w:id="63" w:author="Tanya Brown" w:date="2023-10-22T14:31:00Z">
        <w:r w:rsidR="00AE4FA1">
          <w:rPr>
            <w:b/>
          </w:rPr>
          <w:t>4</w:t>
        </w:r>
      </w:ins>
      <w:del w:id="64" w:author="Tanya Brown" w:date="2023-10-22T14:31:00Z">
        <w:r w:rsidRPr="00FC0723" w:rsidDel="00AE4FA1">
          <w:rPr>
            <w:b/>
          </w:rPr>
          <w:delText>3</w:delText>
        </w:r>
      </w:del>
      <w:r w:rsidRPr="00FC0723">
        <w:rPr>
          <w:b/>
        </w:rPr>
        <w:t>. Phylogenetic comparison of coral microbiome richness and innate immune repertoire for the tissue compartment.</w:t>
      </w:r>
      <w:r w:rsidRPr="00FC0723">
        <w:t xml:space="preserve"> Rows show ancestral state reconstructions (left column) of innate immune gene copy number and microbiome richness, as well as phylogenetic independent contrast analysis for all predicted isoforms (right column) of </w:t>
      </w:r>
      <w:proofErr w:type="gramStart"/>
      <w:r w:rsidRPr="00FC0723">
        <w:rPr>
          <w:b/>
        </w:rPr>
        <w:t>A,B</w:t>
      </w:r>
      <w:proofErr w:type="gramEnd"/>
      <w:r w:rsidRPr="00FC0723">
        <w:t xml:space="preserve"> TIR-only genes (R</w:t>
      </w:r>
      <w:r w:rsidRPr="00FC0723">
        <w:rPr>
          <w:vertAlign w:val="superscript"/>
        </w:rPr>
        <w:t>2</w:t>
      </w:r>
      <w:r w:rsidRPr="00FC0723">
        <w:t xml:space="preserve"> = 0.0238, </w:t>
      </w:r>
      <w:proofErr w:type="spellStart"/>
      <w:r w:rsidRPr="00FC0723">
        <w:t>q</w:t>
      </w:r>
      <w:r w:rsidRPr="00FC0723">
        <w:rPr>
          <w:vertAlign w:val="subscript"/>
        </w:rPr>
        <w:t>FDR</w:t>
      </w:r>
      <w:proofErr w:type="spellEnd"/>
      <w:r w:rsidRPr="00FC0723">
        <w:t xml:space="preserve">=0.929, p = 0.651); </w:t>
      </w:r>
      <w:r w:rsidRPr="00FC0723">
        <w:rPr>
          <w:b/>
        </w:rPr>
        <w:t>C,D</w:t>
      </w:r>
      <w:r w:rsidRPr="00FC0723">
        <w:t xml:space="preserve"> IL-1R genes (R</w:t>
      </w:r>
      <w:r w:rsidRPr="00FC0723">
        <w:rPr>
          <w:vertAlign w:val="superscript"/>
        </w:rPr>
        <w:t>2</w:t>
      </w:r>
      <w:r w:rsidRPr="00FC0723">
        <w:t xml:space="preserve"> = 0.174, </w:t>
      </w:r>
      <w:proofErr w:type="spellStart"/>
      <w:r w:rsidRPr="00FC0723">
        <w:t>q</w:t>
      </w:r>
      <w:r w:rsidRPr="00FC0723">
        <w:rPr>
          <w:vertAlign w:val="subscript"/>
        </w:rPr>
        <w:t>FDR</w:t>
      </w:r>
      <w:proofErr w:type="spellEnd"/>
      <w:r w:rsidRPr="00FC0723">
        <w:t xml:space="preserve">=0.498, p = 0.202); </w:t>
      </w:r>
      <w:r w:rsidRPr="00FC0723">
        <w:rPr>
          <w:b/>
        </w:rPr>
        <w:t>E,F</w:t>
      </w:r>
      <w:r w:rsidRPr="00FC0723">
        <w:t xml:space="preserve"> TLR genes (R</w:t>
      </w:r>
      <w:r w:rsidRPr="00FC0723">
        <w:rPr>
          <w:vertAlign w:val="superscript"/>
        </w:rPr>
        <w:t>2</w:t>
      </w:r>
      <w:r w:rsidRPr="00FC0723">
        <w:t xml:space="preserve"> = 0.0974, </w:t>
      </w:r>
      <w:proofErr w:type="spellStart"/>
      <w:r w:rsidRPr="00FC0723">
        <w:t>q</w:t>
      </w:r>
      <w:r w:rsidRPr="00FC0723">
        <w:rPr>
          <w:vertAlign w:val="subscript"/>
        </w:rPr>
        <w:t>FDR</w:t>
      </w:r>
      <w:proofErr w:type="spellEnd"/>
      <w:r w:rsidRPr="00FC0723">
        <w:t>=0.624, p = 0.3502) compared against log microbiome richness (ln ASVs). Shading in phylogenetic independent contrasts analysis indicates the 95% confidence interval of the mean.</w:t>
      </w:r>
    </w:p>
    <w:p w14:paraId="5485D10E" w14:textId="77777777" w:rsidR="00944F35" w:rsidRDefault="00944F35"/>
    <w:p w14:paraId="3D758974" w14:textId="3BCEA277" w:rsidR="00944F35" w:rsidRPr="00FC0723" w:rsidRDefault="00944F35">
      <w:r>
        <w:rPr>
          <w:noProof/>
        </w:rPr>
        <w:lastRenderedPageBreak/>
        <w:drawing>
          <wp:inline distT="114300" distB="114300" distL="114300" distR="114300" wp14:anchorId="013B8BC5" wp14:editId="7FE2FF95">
            <wp:extent cx="5486400" cy="54356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486400" cy="5435600"/>
                    </a:xfrm>
                    <a:prstGeom prst="rect">
                      <a:avLst/>
                    </a:prstGeom>
                    <a:ln/>
                  </pic:spPr>
                </pic:pic>
              </a:graphicData>
            </a:graphic>
          </wp:inline>
        </w:drawing>
      </w:r>
    </w:p>
    <w:p w14:paraId="6F2CD9F9" w14:textId="70FCD4A3" w:rsidR="000C56B0" w:rsidRPr="00FC0723" w:rsidRDefault="000C56B0"/>
    <w:p w14:paraId="26B31075" w14:textId="50DBD0B8" w:rsidR="000C56B0" w:rsidRDefault="00000000">
      <w:r w:rsidRPr="00FC0723">
        <w:rPr>
          <w:b/>
        </w:rPr>
        <w:t>Fig. S</w:t>
      </w:r>
      <w:ins w:id="65" w:author="Tanya Brown" w:date="2023-10-22T14:31:00Z">
        <w:r w:rsidR="00AE4FA1">
          <w:rPr>
            <w:b/>
          </w:rPr>
          <w:t>5</w:t>
        </w:r>
      </w:ins>
      <w:del w:id="66" w:author="Tanya Brown" w:date="2023-10-22T14:31:00Z">
        <w:r w:rsidRPr="00FC0723" w:rsidDel="00AE4FA1">
          <w:rPr>
            <w:b/>
          </w:rPr>
          <w:delText>4</w:delText>
        </w:r>
      </w:del>
      <w:r w:rsidRPr="00FC0723">
        <w:rPr>
          <w:b/>
        </w:rPr>
        <w:t>. Phylogenetic comparison of coral microbiome richness and innate immune repertoire for the skeletal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=0.791, </w:t>
      </w:r>
      <w:proofErr w:type="spellStart"/>
      <w:r w:rsidRPr="00FC0723">
        <w:t>q</w:t>
      </w:r>
      <w:r w:rsidRPr="00FC0723">
        <w:rPr>
          <w:vertAlign w:val="subscript"/>
        </w:rPr>
        <w:t>FDR</w:t>
      </w:r>
      <w:proofErr w:type="spellEnd"/>
      <w:r w:rsidRPr="00FC0723">
        <w:t xml:space="preserve">=0.002, p = 0.000252); </w:t>
      </w:r>
      <w:r w:rsidRPr="00FC0723">
        <w:rPr>
          <w:b/>
        </w:rPr>
        <w:t>C,D</w:t>
      </w:r>
      <w:r w:rsidRPr="00FC0723">
        <w:t xml:space="preserve"> IL-1R genes (R</w:t>
      </w:r>
      <w:r w:rsidRPr="00FC0723">
        <w:rPr>
          <w:vertAlign w:val="superscript"/>
        </w:rPr>
        <w:t>2</w:t>
      </w:r>
      <w:r w:rsidRPr="00FC0723">
        <w:t xml:space="preserve"> = 0.944, </w:t>
      </w:r>
      <w:proofErr w:type="spellStart"/>
      <w:r w:rsidRPr="00FC0723">
        <w:t>q</w:t>
      </w:r>
      <w:r w:rsidRPr="00FC0723">
        <w:rPr>
          <w:vertAlign w:val="subscript"/>
        </w:rPr>
        <w:t>FDR</w:t>
      </w:r>
      <w:proofErr w:type="spellEnd"/>
      <w:r w:rsidRPr="00FC0723">
        <w:t>=2.15 x 10</w:t>
      </w:r>
      <w:r w:rsidRPr="00FC0723">
        <w:rPr>
          <w:vertAlign w:val="superscript"/>
        </w:rPr>
        <w:t>-5</w:t>
      </w:r>
      <w:r w:rsidRPr="00FC0723">
        <w:t>, p = 6.39 x 10</w:t>
      </w:r>
      <w:r w:rsidRPr="00FC0723">
        <w:rPr>
          <w:vertAlign w:val="superscript"/>
        </w:rPr>
        <w:t>-7</w:t>
      </w:r>
      <w:r w:rsidRPr="00FC0723">
        <w:t xml:space="preserve">); </w:t>
      </w:r>
      <w:r w:rsidRPr="00FC0723">
        <w:rPr>
          <w:b/>
        </w:rPr>
        <w:t>E,F</w:t>
      </w:r>
      <w:r w:rsidRPr="00FC0723">
        <w:t xml:space="preserve"> TLR genes (R</w:t>
      </w:r>
      <w:r w:rsidRPr="00FC0723">
        <w:rPr>
          <w:vertAlign w:val="superscript"/>
        </w:rPr>
        <w:t>2</w:t>
      </w:r>
      <w:r w:rsidRPr="00FC0723">
        <w:t xml:space="preserve"> = 0.90798, </w:t>
      </w:r>
      <w:proofErr w:type="spellStart"/>
      <w:r w:rsidRPr="00FC0723">
        <w:t>q</w:t>
      </w:r>
      <w:r w:rsidRPr="00FC0723">
        <w:rPr>
          <w:vertAlign w:val="subscript"/>
        </w:rPr>
        <w:t>FDR</w:t>
      </w:r>
      <w:proofErr w:type="spellEnd"/>
      <w:r w:rsidRPr="00FC0723">
        <w:t>= 9.36 x 10</w:t>
      </w:r>
      <w:r w:rsidRPr="00FC0723">
        <w:rPr>
          <w:vertAlign w:val="superscript"/>
        </w:rPr>
        <w:t>-5</w:t>
      </w:r>
      <w:r w:rsidRPr="00FC0723">
        <w:t>, p = 5.85 x 10</w:t>
      </w:r>
      <w:r w:rsidRPr="00FC0723">
        <w:rPr>
          <w:vertAlign w:val="superscript"/>
        </w:rPr>
        <w:t>-6</w:t>
      </w:r>
      <w:r w:rsidRPr="00FC0723">
        <w:t xml:space="preserve">) compared against log microbiome richness (ln ASVs). Shading in phylogenetic independent contrasts analysis indicates the 95% confidence interval of the mean. </w:t>
      </w:r>
    </w:p>
    <w:p w14:paraId="77937639" w14:textId="77777777" w:rsidR="00944F35" w:rsidRDefault="00944F35"/>
    <w:p w14:paraId="6FB7E090" w14:textId="26D5ABA6" w:rsidR="00944F35" w:rsidRPr="00FC0723" w:rsidDel="00AE4FA1" w:rsidRDefault="00944F35">
      <w:pPr>
        <w:rPr>
          <w:moveFrom w:id="67" w:author="Tanya Brown" w:date="2023-10-22T14:30:00Z"/>
        </w:rPr>
      </w:pPr>
      <w:moveFromRangeStart w:id="68" w:author="Tanya Brown" w:date="2023-10-22T14:30:00Z" w:name="move148877440"/>
      <w:moveFrom w:id="69" w:author="Tanya Brown" w:date="2023-10-22T14:30:00Z">
        <w:r w:rsidDel="00AE4FA1">
          <w:rPr>
            <w:noProof/>
          </w:rPr>
          <w:lastRenderedPageBreak/>
          <w:drawing>
            <wp:inline distT="114300" distB="114300" distL="114300" distR="114300" wp14:anchorId="767F7081" wp14:editId="4B54B8D2">
              <wp:extent cx="5486400" cy="54864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486400" cy="5486400"/>
                      </a:xfrm>
                      <a:prstGeom prst="rect">
                        <a:avLst/>
                      </a:prstGeom>
                      <a:ln/>
                    </pic:spPr>
                  </pic:pic>
                </a:graphicData>
              </a:graphic>
            </wp:inline>
          </w:drawing>
        </w:r>
      </w:moveFrom>
    </w:p>
    <w:p w14:paraId="5E075684" w14:textId="6E26D937" w:rsidR="000C56B0" w:rsidRPr="00FC0723" w:rsidDel="00AE4FA1" w:rsidRDefault="000C56B0">
      <w:pPr>
        <w:rPr>
          <w:moveFrom w:id="70" w:author="Tanya Brown" w:date="2023-10-22T14:30:00Z"/>
        </w:rPr>
      </w:pPr>
    </w:p>
    <w:p w14:paraId="5A8EF751" w14:textId="2F8F18B0" w:rsidR="000C56B0" w:rsidDel="00AE4FA1" w:rsidRDefault="00000000">
      <w:pPr>
        <w:rPr>
          <w:moveFrom w:id="71" w:author="Tanya Brown" w:date="2023-10-22T14:30:00Z"/>
        </w:rPr>
      </w:pPr>
      <w:moveFrom w:id="72" w:author="Tanya Brown" w:date="2023-10-22T14:30:00Z">
        <w:r w:rsidRPr="00FC0723" w:rsidDel="00AE4FA1">
          <w:rPr>
            <w:b/>
          </w:rPr>
          <w:t>Fig. S5</w:t>
        </w:r>
        <w:r w:rsidRPr="00FC0723" w:rsidDel="00AE4FA1">
          <w:t xml:space="preserve">. </w:t>
        </w:r>
        <w:r w:rsidRPr="00FC0723" w:rsidDel="00AE4FA1">
          <w:rPr>
            <w:b/>
          </w:rPr>
          <w:t xml:space="preserve">Phylogenetic comparison of coral microbiome evenness and innate immune repertoire in all compartments combined. </w:t>
        </w:r>
        <w:r w:rsidRPr="00FC0723" w:rsidDel="00AE4FA1">
          <w:t xml:space="preserve">Rows show ancestral state reconstructions (left column) of innate immune gene copy number and microbiome evenness (Gini index), as well as phylogenetic independent contrast analysis for all predicted isoforms (right column) of </w:t>
        </w:r>
        <w:r w:rsidRPr="00FC0723" w:rsidDel="00AE4FA1">
          <w:rPr>
            <w:b/>
          </w:rPr>
          <w:t>A,B</w:t>
        </w:r>
        <w:r w:rsidRPr="00FC0723" w:rsidDel="00AE4FA1">
          <w:t xml:space="preserve"> TIR-only genes (R</w:t>
        </w:r>
        <w:r w:rsidRPr="00FC0723" w:rsidDel="00AE4FA1">
          <w:rPr>
            <w:vertAlign w:val="superscript"/>
          </w:rPr>
          <w:t>2</w:t>
        </w:r>
        <w:r w:rsidRPr="00FC0723" w:rsidDel="00AE4FA1">
          <w:t xml:space="preserve"> =0.509, q</w:t>
        </w:r>
        <w:r w:rsidRPr="00FC0723" w:rsidDel="00AE4FA1">
          <w:rPr>
            <w:vertAlign w:val="subscript"/>
          </w:rPr>
          <w:t>FDR</w:t>
        </w:r>
        <w:r w:rsidRPr="00FC0723" w:rsidDel="00AE4FA1">
          <w:t xml:space="preserve">=0.032, p = 0.0083); </w:t>
        </w:r>
        <w:r w:rsidRPr="00FC0723" w:rsidDel="00AE4FA1">
          <w:rPr>
            <w:b/>
          </w:rPr>
          <w:t>C,D</w:t>
        </w:r>
        <w:r w:rsidRPr="00FC0723" w:rsidDel="00AE4FA1">
          <w:t xml:space="preserve"> IL-1R genes (R</w:t>
        </w:r>
        <w:r w:rsidRPr="00FC0723" w:rsidDel="00AE4FA1">
          <w:rPr>
            <w:vertAlign w:val="superscript"/>
          </w:rPr>
          <w:t>2</w:t>
        </w:r>
        <w:r w:rsidRPr="00FC0723" w:rsidDel="00AE4FA1">
          <w:t xml:space="preserve"> = 0.876, q</w:t>
        </w:r>
        <w:r w:rsidRPr="00FC0723" w:rsidDel="00AE4FA1">
          <w:rPr>
            <w:vertAlign w:val="subscript"/>
          </w:rPr>
          <w:t>FDR</w:t>
        </w:r>
        <w:r w:rsidRPr="00FC0723" w:rsidDel="00AE4FA1">
          <w:t>=0.00036, p = 2.30 x 10</w:t>
        </w:r>
        <w:r w:rsidRPr="00FC0723" w:rsidDel="00AE4FA1">
          <w:rPr>
            <w:vertAlign w:val="superscript"/>
          </w:rPr>
          <w:t>-5</w:t>
        </w:r>
        <w:r w:rsidRPr="00FC0723" w:rsidDel="00AE4FA1">
          <w:t xml:space="preserve">); </w:t>
        </w:r>
        <w:r w:rsidRPr="00FC0723" w:rsidDel="00AE4FA1">
          <w:rPr>
            <w:b/>
          </w:rPr>
          <w:t>E,F</w:t>
        </w:r>
        <w:r w:rsidRPr="00FC0723" w:rsidDel="00AE4FA1">
          <w:t xml:space="preserve"> TLR genes (R</w:t>
        </w:r>
        <w:r w:rsidRPr="00FC0723" w:rsidDel="00AE4FA1">
          <w:rPr>
            <w:vertAlign w:val="superscript"/>
          </w:rPr>
          <w:t>2</w:t>
        </w:r>
        <w:r w:rsidRPr="00FC0723" w:rsidDel="00AE4FA1">
          <w:t xml:space="preserve"> = 0.805, q</w:t>
        </w:r>
        <w:r w:rsidRPr="00FC0723" w:rsidDel="00AE4FA1">
          <w:rPr>
            <w:vertAlign w:val="subscript"/>
          </w:rPr>
          <w:t>FDR</w:t>
        </w:r>
        <w:r w:rsidRPr="00FC0723" w:rsidDel="00AE4FA1">
          <w:t xml:space="preserve">= 0.0014, p =0.00018) compared against microbiome evenness (Gini index). Shading in phylogenetic independent contrasts analysis indicates the 95% confidence interval of the mean. </w:t>
        </w:r>
      </w:moveFrom>
    </w:p>
    <w:moveFromRangeEnd w:id="68"/>
    <w:p w14:paraId="07CDE480" w14:textId="77777777" w:rsidR="00944F35" w:rsidRDefault="00944F35"/>
    <w:p w14:paraId="6F48A811" w14:textId="4B796EA9" w:rsidR="00944F35" w:rsidRPr="00FC0723" w:rsidRDefault="00944F35">
      <w:r>
        <w:rPr>
          <w:noProof/>
        </w:rPr>
        <w:lastRenderedPageBreak/>
        <w:drawing>
          <wp:inline distT="114300" distB="114300" distL="114300" distR="114300" wp14:anchorId="0C971DC4" wp14:editId="38776DE8">
            <wp:extent cx="5486400" cy="5372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486400" cy="5372100"/>
                    </a:xfrm>
                    <a:prstGeom prst="rect">
                      <a:avLst/>
                    </a:prstGeom>
                    <a:ln/>
                  </pic:spPr>
                </pic:pic>
              </a:graphicData>
            </a:graphic>
          </wp:inline>
        </w:drawing>
      </w:r>
    </w:p>
    <w:p w14:paraId="1D0E03EE" w14:textId="0CB9B7EF" w:rsidR="000C56B0" w:rsidRPr="00FC0723" w:rsidRDefault="000C56B0"/>
    <w:p w14:paraId="3DB9923C" w14:textId="77777777" w:rsidR="000C56B0" w:rsidRDefault="00000000">
      <w:r w:rsidRPr="00FC0723">
        <w:rPr>
          <w:b/>
        </w:rPr>
        <w:t>Fig. S6</w:t>
      </w:r>
      <w:r w:rsidRPr="00FC0723">
        <w:t xml:space="preserve">. </w:t>
      </w:r>
      <w:r w:rsidRPr="00FC0723">
        <w:rPr>
          <w:b/>
        </w:rPr>
        <w:t xml:space="preserve">Phylogenetic comparison of coral microbiome evenness and innate immune repertoire in the mucus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=0.260, </w:t>
      </w:r>
      <w:proofErr w:type="spellStart"/>
      <w:r w:rsidRPr="00FC0723">
        <w:t>q</w:t>
      </w:r>
      <w:r w:rsidRPr="00FC0723">
        <w:rPr>
          <w:vertAlign w:val="subscript"/>
        </w:rPr>
        <w:t>FDR</w:t>
      </w:r>
      <w:proofErr w:type="spellEnd"/>
      <w:r w:rsidRPr="00FC0723">
        <w:t xml:space="preserve">=0.199, p = 0.109); </w:t>
      </w:r>
      <w:r w:rsidRPr="00FC0723">
        <w:rPr>
          <w:b/>
        </w:rPr>
        <w:t>C,D</w:t>
      </w:r>
      <w:r w:rsidRPr="00FC0723">
        <w:t xml:space="preserve"> IL-1R genes (R</w:t>
      </w:r>
      <w:r w:rsidRPr="00FC0723">
        <w:rPr>
          <w:vertAlign w:val="superscript"/>
        </w:rPr>
        <w:t>2</w:t>
      </w:r>
      <w:r w:rsidRPr="00FC0723">
        <w:t xml:space="preserve"> = 0.415, </w:t>
      </w:r>
      <w:proofErr w:type="spellStart"/>
      <w:r w:rsidRPr="00FC0723">
        <w:t>q</w:t>
      </w:r>
      <w:r w:rsidRPr="00FC0723">
        <w:rPr>
          <w:vertAlign w:val="subscript"/>
        </w:rPr>
        <w:t>FDR</w:t>
      </w:r>
      <w:proofErr w:type="spellEnd"/>
      <w:r w:rsidRPr="00FC0723">
        <w:t xml:space="preserve">=0.083, p = 0.0323); </w:t>
      </w:r>
      <w:r w:rsidRPr="00FC0723">
        <w:rPr>
          <w:b/>
        </w:rPr>
        <w:t>E,F</w:t>
      </w:r>
      <w:r w:rsidRPr="00FC0723">
        <w:t xml:space="preserve"> TLR genes (R</w:t>
      </w:r>
      <w:r w:rsidRPr="00FC0723">
        <w:rPr>
          <w:vertAlign w:val="superscript"/>
        </w:rPr>
        <w:t>2</w:t>
      </w:r>
      <w:r w:rsidRPr="00FC0723">
        <w:t xml:space="preserve"> = 0.441, </w:t>
      </w:r>
      <w:proofErr w:type="spellStart"/>
      <w:r w:rsidRPr="00FC0723">
        <w:t>q</w:t>
      </w:r>
      <w:r w:rsidRPr="00FC0723">
        <w:rPr>
          <w:vertAlign w:val="subscript"/>
        </w:rPr>
        <w:t>FDR</w:t>
      </w:r>
      <w:proofErr w:type="spellEnd"/>
      <w:r w:rsidRPr="00FC0723">
        <w:t xml:space="preserve">= 0.075, p =0.0258) compared against microbiome evenness (Gini index). Shading in phylogenetic independent contrasts analysis indicates the 95% confidence interval of the mean. </w:t>
      </w:r>
    </w:p>
    <w:p w14:paraId="5E776FCE" w14:textId="77777777" w:rsidR="00944F35" w:rsidRDefault="00944F35"/>
    <w:p w14:paraId="25AF285E" w14:textId="5C633B9F" w:rsidR="00944F35" w:rsidRPr="00FC0723" w:rsidRDefault="00944F35">
      <w:r>
        <w:rPr>
          <w:noProof/>
        </w:rPr>
        <w:lastRenderedPageBreak/>
        <w:drawing>
          <wp:inline distT="114300" distB="114300" distL="114300" distR="114300" wp14:anchorId="65F324FE" wp14:editId="78D71D77">
            <wp:extent cx="5486400" cy="5346700"/>
            <wp:effectExtent l="0" t="0" r="0" b="635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486400" cy="5346700"/>
                    </a:xfrm>
                    <a:prstGeom prst="rect">
                      <a:avLst/>
                    </a:prstGeom>
                    <a:ln/>
                  </pic:spPr>
                </pic:pic>
              </a:graphicData>
            </a:graphic>
          </wp:inline>
        </w:drawing>
      </w:r>
    </w:p>
    <w:p w14:paraId="14624890" w14:textId="4BD20F69" w:rsidR="000C56B0" w:rsidRPr="00FC0723" w:rsidRDefault="000C56B0"/>
    <w:p w14:paraId="19868392" w14:textId="77777777" w:rsidR="000C56B0" w:rsidRDefault="00000000">
      <w:r w:rsidRPr="00FC0723">
        <w:rPr>
          <w:b/>
        </w:rPr>
        <w:t>Fig. S7</w:t>
      </w:r>
      <w:r w:rsidRPr="00FC0723">
        <w:t xml:space="preserve">. </w:t>
      </w:r>
      <w:r w:rsidRPr="00FC0723">
        <w:rPr>
          <w:b/>
        </w:rPr>
        <w:t xml:space="preserve">Phylogenetic comparison of coral microbiome evenness and innate immune repertoire in the tissue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=0.0251, </w:t>
      </w:r>
      <w:proofErr w:type="spellStart"/>
      <w:r w:rsidRPr="00FC0723">
        <w:t>q</w:t>
      </w:r>
      <w:r w:rsidRPr="00FC0723">
        <w:rPr>
          <w:vertAlign w:val="subscript"/>
        </w:rPr>
        <w:t>FDR</w:t>
      </w:r>
      <w:proofErr w:type="spellEnd"/>
      <w:r w:rsidRPr="00FC0723">
        <w:t xml:space="preserve">=0.798, p = 0.6421); </w:t>
      </w:r>
      <w:r w:rsidRPr="00FC0723">
        <w:rPr>
          <w:b/>
        </w:rPr>
        <w:t>C,D</w:t>
      </w:r>
      <w:r w:rsidRPr="00FC0723">
        <w:t xml:space="preserve"> IL-1R genes (R</w:t>
      </w:r>
      <w:r w:rsidRPr="00FC0723">
        <w:rPr>
          <w:vertAlign w:val="superscript"/>
        </w:rPr>
        <w:t>2</w:t>
      </w:r>
      <w:r w:rsidRPr="00FC0723">
        <w:t xml:space="preserve"> = 0.0201, </w:t>
      </w:r>
      <w:proofErr w:type="spellStart"/>
      <w:r w:rsidRPr="00FC0723">
        <w:t>q</w:t>
      </w:r>
      <w:r w:rsidRPr="00FC0723">
        <w:rPr>
          <w:vertAlign w:val="subscript"/>
        </w:rPr>
        <w:t>FDR</w:t>
      </w:r>
      <w:proofErr w:type="spellEnd"/>
      <w:r w:rsidRPr="00FC0723">
        <w:t xml:space="preserve">=0.798, p = 0.678); </w:t>
      </w:r>
      <w:r w:rsidRPr="00FC0723">
        <w:rPr>
          <w:b/>
        </w:rPr>
        <w:t>E,F</w:t>
      </w:r>
      <w:r w:rsidRPr="00FC0723">
        <w:t xml:space="preserve"> TLR genes (R</w:t>
      </w:r>
      <w:r w:rsidRPr="00FC0723">
        <w:rPr>
          <w:vertAlign w:val="superscript"/>
        </w:rPr>
        <w:t>2</w:t>
      </w:r>
      <w:r w:rsidRPr="00FC0723">
        <w:t xml:space="preserve"> = 0.00127, </w:t>
      </w:r>
      <w:proofErr w:type="spellStart"/>
      <w:r w:rsidRPr="00FC0723">
        <w:t>q</w:t>
      </w:r>
      <w:r w:rsidRPr="00FC0723">
        <w:rPr>
          <w:vertAlign w:val="subscript"/>
        </w:rPr>
        <w:t>FDR</w:t>
      </w:r>
      <w:proofErr w:type="spellEnd"/>
      <w:r w:rsidRPr="00FC0723">
        <w:t xml:space="preserve">= 0.939, p =0.917) compared against microbiome evenness (Gini index). Shading in phylogenetic independent contrasts analysis indicates the 95% confidence interval of the mean. </w:t>
      </w:r>
    </w:p>
    <w:p w14:paraId="5A43DC6A" w14:textId="77777777" w:rsidR="00944F35" w:rsidRDefault="00944F35"/>
    <w:p w14:paraId="59DD79B0" w14:textId="44A8B88C" w:rsidR="00944F35" w:rsidRPr="00FC0723" w:rsidRDefault="00944F35">
      <w:r>
        <w:rPr>
          <w:b/>
          <w:noProof/>
        </w:rPr>
        <w:lastRenderedPageBreak/>
        <w:drawing>
          <wp:inline distT="114300" distB="114300" distL="114300" distR="114300" wp14:anchorId="17BCAD3A" wp14:editId="042196D0">
            <wp:extent cx="5486400" cy="53975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486400" cy="5397500"/>
                    </a:xfrm>
                    <a:prstGeom prst="rect">
                      <a:avLst/>
                    </a:prstGeom>
                    <a:ln/>
                  </pic:spPr>
                </pic:pic>
              </a:graphicData>
            </a:graphic>
          </wp:inline>
        </w:drawing>
      </w:r>
    </w:p>
    <w:p w14:paraId="322DF207" w14:textId="62C82F6A" w:rsidR="000C56B0" w:rsidRPr="00FC0723" w:rsidRDefault="00000000">
      <w:r w:rsidRPr="00FC0723">
        <w:t xml:space="preserve"> </w:t>
      </w:r>
    </w:p>
    <w:p w14:paraId="27AACA51" w14:textId="77777777" w:rsidR="000C56B0" w:rsidRDefault="00000000">
      <w:r w:rsidRPr="00FC0723">
        <w:rPr>
          <w:b/>
        </w:rPr>
        <w:t>Fig. S8</w:t>
      </w:r>
      <w:r w:rsidRPr="00FC0723">
        <w:t xml:space="preserve">. </w:t>
      </w:r>
      <w:r w:rsidRPr="00FC0723">
        <w:rPr>
          <w:b/>
        </w:rPr>
        <w:t xml:space="preserve">Phylogenetic comparison of coral microbiome evenness and innate immune repertoire in the skeleton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=0.894, </w:t>
      </w:r>
      <w:proofErr w:type="spellStart"/>
      <w:r w:rsidRPr="00FC0723">
        <w:t>q</w:t>
      </w:r>
      <w:r w:rsidRPr="00FC0723">
        <w:rPr>
          <w:vertAlign w:val="subscript"/>
        </w:rPr>
        <w:t>FDR</w:t>
      </w:r>
      <w:proofErr w:type="spellEnd"/>
      <w:r w:rsidRPr="00FC0723">
        <w:t>=0.022, p = 1.12 x10</w:t>
      </w:r>
      <w:r w:rsidRPr="00FC0723">
        <w:rPr>
          <w:vertAlign w:val="superscript"/>
        </w:rPr>
        <w:t>-5</w:t>
      </w:r>
      <w:r w:rsidRPr="00FC0723">
        <w:t xml:space="preserve">); </w:t>
      </w:r>
      <w:r w:rsidRPr="00FC0723">
        <w:rPr>
          <w:b/>
        </w:rPr>
        <w:t>C,D</w:t>
      </w:r>
      <w:r w:rsidRPr="00FC0723">
        <w:t xml:space="preserve"> IL-1R genes (R</w:t>
      </w:r>
      <w:r w:rsidRPr="00FC0723">
        <w:rPr>
          <w:vertAlign w:val="superscript"/>
        </w:rPr>
        <w:t>2</w:t>
      </w:r>
      <w:r w:rsidRPr="00FC0723">
        <w:t xml:space="preserve"> =  0.415, </w:t>
      </w:r>
      <w:proofErr w:type="spellStart"/>
      <w:r w:rsidRPr="00FC0723">
        <w:t>q</w:t>
      </w:r>
      <w:r w:rsidRPr="00FC0723">
        <w:rPr>
          <w:vertAlign w:val="subscript"/>
        </w:rPr>
        <w:t>FDR</w:t>
      </w:r>
      <w:proofErr w:type="spellEnd"/>
      <w:r w:rsidRPr="00FC0723">
        <w:t xml:space="preserve">=0.00035, p = 0.0323); </w:t>
      </w:r>
      <w:r w:rsidRPr="00FC0723">
        <w:rPr>
          <w:b/>
        </w:rPr>
        <w:t>E,F</w:t>
      </w:r>
      <w:r w:rsidRPr="00FC0723">
        <w:t xml:space="preserve"> TLR genes (R</w:t>
      </w:r>
      <w:r w:rsidRPr="00FC0723">
        <w:rPr>
          <w:vertAlign w:val="superscript"/>
        </w:rPr>
        <w:t>2</w:t>
      </w:r>
      <w:r w:rsidRPr="00FC0723">
        <w:t xml:space="preserve"> =  0.833, </w:t>
      </w:r>
      <w:proofErr w:type="spellStart"/>
      <w:r w:rsidRPr="00FC0723">
        <w:t>q</w:t>
      </w:r>
      <w:r w:rsidRPr="00FC0723">
        <w:rPr>
          <w:vertAlign w:val="subscript"/>
        </w:rPr>
        <w:t>FDR</w:t>
      </w:r>
      <w:proofErr w:type="spellEnd"/>
      <w:r w:rsidRPr="00FC0723">
        <w:t>= 0.00092, p =8.86 x 10</w:t>
      </w:r>
      <w:r w:rsidRPr="00FC0723">
        <w:rPr>
          <w:vertAlign w:val="superscript"/>
        </w:rPr>
        <w:t>-5</w:t>
      </w:r>
      <w:r w:rsidRPr="00FC0723">
        <w:t xml:space="preserve">) compared against microbiome evenness (Gini index). Shading in phylogenetic independent contrasts analysis indicates the 95% confidence interval of the mean. </w:t>
      </w:r>
    </w:p>
    <w:p w14:paraId="6F2FB195" w14:textId="77777777" w:rsidR="00944F35" w:rsidRDefault="00944F35"/>
    <w:p w14:paraId="42A3785F" w14:textId="581CC7DE" w:rsidR="00944F35" w:rsidRPr="00FC0723" w:rsidDel="00AE4FA1" w:rsidRDefault="00944F35">
      <w:pPr>
        <w:rPr>
          <w:moveFrom w:id="73" w:author="Tanya Brown" w:date="2023-10-22T14:32:00Z"/>
        </w:rPr>
      </w:pPr>
      <w:moveFromRangeStart w:id="74" w:author="Tanya Brown" w:date="2023-10-22T14:32:00Z" w:name="move148877585"/>
      <w:moveFrom w:id="75" w:author="Tanya Brown" w:date="2023-10-22T14:32:00Z">
        <w:r w:rsidDel="00AE4FA1">
          <w:rPr>
            <w:noProof/>
          </w:rPr>
          <w:lastRenderedPageBreak/>
          <w:drawing>
            <wp:inline distT="114300" distB="114300" distL="114300" distR="114300" wp14:anchorId="7D9A8D02" wp14:editId="2D2073A6">
              <wp:extent cx="4048347" cy="7253288"/>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048347" cy="7253288"/>
                      </a:xfrm>
                      <a:prstGeom prst="rect">
                        <a:avLst/>
                      </a:prstGeom>
                      <a:ln/>
                    </pic:spPr>
                  </pic:pic>
                </a:graphicData>
              </a:graphic>
            </wp:inline>
          </w:drawing>
        </w:r>
      </w:moveFrom>
    </w:p>
    <w:p w14:paraId="10FBB7D2" w14:textId="632C715A" w:rsidR="000C56B0" w:rsidRPr="00FC0723" w:rsidDel="00AE4FA1" w:rsidRDefault="000C56B0">
      <w:pPr>
        <w:rPr>
          <w:moveFrom w:id="76" w:author="Tanya Brown" w:date="2023-10-22T14:32:00Z"/>
        </w:rPr>
      </w:pPr>
    </w:p>
    <w:p w14:paraId="23C7AC50" w14:textId="0642C06A" w:rsidR="000C56B0" w:rsidRPr="00FC0723" w:rsidDel="00AE4FA1" w:rsidRDefault="00000000">
      <w:pPr>
        <w:rPr>
          <w:moveFrom w:id="77" w:author="Tanya Brown" w:date="2023-10-22T14:32:00Z"/>
        </w:rPr>
      </w:pPr>
      <w:moveFrom w:id="78" w:author="Tanya Brown" w:date="2023-10-22T14:32:00Z">
        <w:r w:rsidRPr="00FC0723" w:rsidDel="00AE4FA1">
          <w:rPr>
            <w:b/>
          </w:rPr>
          <w:t>Fig. S9.</w:t>
        </w:r>
        <w:r w:rsidRPr="00FC0723" w:rsidDel="00AE4FA1">
          <w:t xml:space="preserve"> </w:t>
        </w:r>
        <w:r w:rsidRPr="00737145" w:rsidDel="00AE4FA1">
          <w:rPr>
            <w:b/>
            <w:bCs/>
          </w:rPr>
          <w:t>Comparison of domain copy number within genes and gene copies within genomes</w:t>
        </w:r>
        <w:r w:rsidRPr="00FC0723" w:rsidDel="00AE4FA1">
          <w:t xml:space="preserve">. </w:t>
        </w:r>
        <w:r w:rsidRPr="00FC0723" w:rsidDel="00AE4FA1">
          <w:rPr>
            <w:b/>
          </w:rPr>
          <w:t>A</w:t>
        </w:r>
        <w:r w:rsidRPr="00FC0723" w:rsidDel="00AE4FA1">
          <w:t xml:space="preserve"> LRR domains vs TLR and </w:t>
        </w:r>
        <w:r w:rsidRPr="00FC0723" w:rsidDel="00AE4FA1">
          <w:rPr>
            <w:b/>
          </w:rPr>
          <w:t>B</w:t>
        </w:r>
        <w:r w:rsidRPr="00FC0723" w:rsidDel="00AE4FA1">
          <w:t xml:space="preserve"> Ig vs IL-1R plots. </w:t>
        </w:r>
      </w:moveFrom>
    </w:p>
    <w:p w14:paraId="1AF7CC70" w14:textId="49DC5828" w:rsidR="000C56B0" w:rsidRPr="00FC0723" w:rsidDel="00AE4FA1" w:rsidRDefault="000C56B0">
      <w:pPr>
        <w:rPr>
          <w:moveFrom w:id="79" w:author="Tanya Brown" w:date="2023-10-22T14:32:00Z"/>
        </w:rPr>
      </w:pPr>
    </w:p>
    <w:p w14:paraId="4483722C" w14:textId="31874B22" w:rsidR="00944F35" w:rsidDel="00AE4FA1" w:rsidRDefault="00944F35">
      <w:pPr>
        <w:rPr>
          <w:moveFrom w:id="80" w:author="Tanya Brown" w:date="2023-10-22T14:32:00Z"/>
          <w:b/>
        </w:rPr>
      </w:pPr>
      <w:moveFrom w:id="81" w:author="Tanya Brown" w:date="2023-10-22T14:32:00Z">
        <w:r w:rsidDel="00AE4FA1">
          <w:rPr>
            <w:noProof/>
          </w:rPr>
          <w:lastRenderedPageBreak/>
          <w:drawing>
            <wp:inline distT="114300" distB="114300" distL="114300" distR="114300" wp14:anchorId="6AC716DD" wp14:editId="24A32943">
              <wp:extent cx="5486400" cy="527050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486400" cy="5270500"/>
                      </a:xfrm>
                      <a:prstGeom prst="rect">
                        <a:avLst/>
                      </a:prstGeom>
                      <a:ln/>
                    </pic:spPr>
                  </pic:pic>
                </a:graphicData>
              </a:graphic>
            </wp:inline>
          </w:drawing>
        </w:r>
      </w:moveFrom>
    </w:p>
    <w:p w14:paraId="265DD540" w14:textId="2E5A3397" w:rsidR="00944F35" w:rsidDel="00AE4FA1" w:rsidRDefault="00944F35">
      <w:pPr>
        <w:rPr>
          <w:moveFrom w:id="82" w:author="Tanya Brown" w:date="2023-10-22T14:32:00Z"/>
          <w:b/>
        </w:rPr>
      </w:pPr>
    </w:p>
    <w:p w14:paraId="2F6A922C" w14:textId="7011D872" w:rsidR="000C56B0" w:rsidDel="00AE4FA1" w:rsidRDefault="00000000">
      <w:pPr>
        <w:rPr>
          <w:moveFrom w:id="83" w:author="Tanya Brown" w:date="2023-10-22T14:32:00Z"/>
          <w:bCs/>
        </w:rPr>
      </w:pPr>
      <w:moveFrom w:id="84" w:author="Tanya Brown" w:date="2023-10-22T14:32:00Z">
        <w:r w:rsidRPr="00FC0723" w:rsidDel="00AE4FA1">
          <w:rPr>
            <w:b/>
          </w:rPr>
          <w:t>Fig. S10. Correlated response of microbial families to IL-1R or TLR gene</w:t>
        </w:r>
        <w:r w:rsidR="00737145" w:rsidDel="00AE4FA1">
          <w:rPr>
            <w:b/>
          </w:rPr>
          <w:t xml:space="preserve"> copy number over evolution. </w:t>
        </w:r>
        <w:r w:rsidR="00737145" w:rsidDel="00AE4FA1">
          <w:rPr>
            <w:bCs/>
          </w:rPr>
          <w:t xml:space="preserve">Scatterplot shows contrasts in the correlation between microbial family relative abundance and IL-1R gene copy number (x-axis) and TLR gene copy number (y-axis). Each point represents one microbial family. Microbial families whose relative abundance is equally correlated with IL-1R and TLR gene copy number therefore fall near the diagonal. </w:t>
        </w:r>
      </w:moveFrom>
    </w:p>
    <w:moveFromRangeEnd w:id="74"/>
    <w:p w14:paraId="14E270F3" w14:textId="77777777" w:rsidR="00944F35" w:rsidRDefault="00944F35">
      <w:pPr>
        <w:rPr>
          <w:bCs/>
        </w:rPr>
      </w:pPr>
    </w:p>
    <w:p w14:paraId="68BDB74D" w14:textId="27E0EFA1" w:rsidR="00944F35" w:rsidRPr="00737145" w:rsidRDefault="00944F35">
      <w:pPr>
        <w:rPr>
          <w:bCs/>
        </w:rPr>
      </w:pPr>
      <w:r>
        <w:rPr>
          <w:noProof/>
        </w:rPr>
        <w:lastRenderedPageBreak/>
        <w:drawing>
          <wp:inline distT="114300" distB="114300" distL="114300" distR="114300" wp14:anchorId="7B55A949" wp14:editId="4F502286">
            <wp:extent cx="5486400" cy="37719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486400" cy="3771900"/>
                    </a:xfrm>
                    <a:prstGeom prst="rect">
                      <a:avLst/>
                    </a:prstGeom>
                    <a:ln/>
                  </pic:spPr>
                </pic:pic>
              </a:graphicData>
            </a:graphic>
          </wp:inline>
        </w:drawing>
      </w:r>
    </w:p>
    <w:p w14:paraId="64E7F432" w14:textId="5DB297F8" w:rsidR="000C56B0" w:rsidRPr="00FC0723" w:rsidRDefault="000C56B0"/>
    <w:p w14:paraId="31902178" w14:textId="09D98901" w:rsidR="000C56B0" w:rsidRDefault="00000000">
      <w:r w:rsidRPr="00FC0723">
        <w:rPr>
          <w:b/>
        </w:rPr>
        <w:t>Fig. S</w:t>
      </w:r>
      <w:ins w:id="85" w:author="Tanya Brown" w:date="2023-10-22T14:33:00Z">
        <w:r w:rsidR="00AE4FA1">
          <w:rPr>
            <w:b/>
          </w:rPr>
          <w:t>9</w:t>
        </w:r>
      </w:ins>
      <w:del w:id="86" w:author="Tanya Brown" w:date="2023-10-22T14:33:00Z">
        <w:r w:rsidRPr="00FC0723" w:rsidDel="00AE4FA1">
          <w:rPr>
            <w:b/>
          </w:rPr>
          <w:delText>11</w:delText>
        </w:r>
      </w:del>
      <w:bookmarkStart w:id="87" w:name="_Hlk133409791"/>
      <w:r w:rsidRPr="00FC0723">
        <w:rPr>
          <w:b/>
        </w:rPr>
        <w:t>.</w:t>
      </w:r>
      <w:r w:rsidR="00737145">
        <w:rPr>
          <w:b/>
        </w:rPr>
        <w:t xml:space="preserve"> </w:t>
      </w:r>
      <w:bookmarkEnd w:id="87"/>
      <w:r w:rsidR="004F5495">
        <w:rPr>
          <w:b/>
        </w:rPr>
        <w:t xml:space="preserve">Heatmap of bacterial class abundance in mucus vs. TLR gene copy number. </w:t>
      </w:r>
      <w:r w:rsidR="004F5495" w:rsidRPr="00FC0723">
        <w:t xml:space="preserve"> Heatmap</w:t>
      </w:r>
      <w:r w:rsidR="004F5495">
        <w:t xml:space="preserve"> colors</w:t>
      </w:r>
      <w:r w:rsidR="004F5495" w:rsidRPr="00FC0723">
        <w:t xml:space="preserve"> depic</w:t>
      </w:r>
      <w:r w:rsidR="004F5495">
        <w:t xml:space="preserve">t </w:t>
      </w:r>
      <w:r w:rsidR="004F5495" w:rsidRPr="00FC0723">
        <w:t>the relative abundance of bacterial classes in coral mucus (y-axis), in samples sorted by TLR gene copy number (x-axis). Colors reflect abundance per 1000 16S rRNA gene amplicon reads.</w:t>
      </w:r>
    </w:p>
    <w:p w14:paraId="26FFA186" w14:textId="77777777" w:rsidR="00944F35" w:rsidRDefault="00944F35"/>
    <w:p w14:paraId="4ECA3856" w14:textId="54B379F6" w:rsidR="00944F35" w:rsidRPr="00FC0723" w:rsidRDefault="00944F35">
      <w:r>
        <w:rPr>
          <w:noProof/>
        </w:rPr>
        <w:lastRenderedPageBreak/>
        <w:drawing>
          <wp:inline distT="114300" distB="114300" distL="114300" distR="114300" wp14:anchorId="045AA564" wp14:editId="1CE4A90D">
            <wp:extent cx="5486400" cy="3937000"/>
            <wp:effectExtent l="0" t="0" r="0" b="635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486400" cy="3937000"/>
                    </a:xfrm>
                    <a:prstGeom prst="rect">
                      <a:avLst/>
                    </a:prstGeom>
                    <a:ln/>
                  </pic:spPr>
                </pic:pic>
              </a:graphicData>
            </a:graphic>
          </wp:inline>
        </w:drawing>
      </w:r>
    </w:p>
    <w:p w14:paraId="7833F7FD" w14:textId="277CEC0C" w:rsidR="000C56B0" w:rsidRPr="00FC0723" w:rsidRDefault="000C56B0"/>
    <w:p w14:paraId="7CBD9500" w14:textId="2D16E7F5" w:rsidR="000C56B0" w:rsidRDefault="00000000">
      <w:r w:rsidRPr="00FC0723">
        <w:rPr>
          <w:b/>
        </w:rPr>
        <w:t>Fig. S1</w:t>
      </w:r>
      <w:ins w:id="88" w:author="Tanya Brown" w:date="2023-10-22T14:33:00Z">
        <w:r w:rsidR="00AE4FA1">
          <w:rPr>
            <w:b/>
          </w:rPr>
          <w:t>0</w:t>
        </w:r>
      </w:ins>
      <w:del w:id="89" w:author="Tanya Brown" w:date="2023-10-22T14:33:00Z">
        <w:r w:rsidRPr="00FC0723" w:rsidDel="00AE4FA1">
          <w:rPr>
            <w:b/>
          </w:rPr>
          <w:delText>2</w:delText>
        </w:r>
      </w:del>
      <w:bookmarkStart w:id="90" w:name="_Hlk133409720"/>
      <w:r w:rsidRPr="00FC0723">
        <w:rPr>
          <w:b/>
        </w:rPr>
        <w:t>.</w:t>
      </w:r>
      <w:r w:rsidRPr="00FC0723">
        <w:t xml:space="preserve"> </w:t>
      </w:r>
      <w:r w:rsidR="00215483">
        <w:rPr>
          <w:b/>
          <w:bCs/>
        </w:rPr>
        <w:t>Heatmap of bacterial class relative abundance in tissue vs. TLR gene copy number.</w:t>
      </w:r>
      <w:bookmarkEnd w:id="90"/>
      <w:r w:rsidR="00215483">
        <w:rPr>
          <w:b/>
          <w:bCs/>
        </w:rPr>
        <w:t xml:space="preserve"> </w:t>
      </w:r>
      <w:r w:rsidRPr="00FC0723">
        <w:t>Heatmap</w:t>
      </w:r>
      <w:r w:rsidR="00215483">
        <w:t xml:space="preserve"> colors</w:t>
      </w:r>
      <w:r w:rsidRPr="00FC0723">
        <w:t xml:space="preserve"> depict</w:t>
      </w:r>
      <w:r w:rsidR="00215483">
        <w:t>s</w:t>
      </w:r>
      <w:r w:rsidRPr="00FC0723">
        <w:t xml:space="preserve"> the relative abundance of bacterial classes in coral tissue (y-axis), in samples sorted by TLR gene copy number (x-axis). Colors reflect abundance per 1000 16S rRNA gene amplicon reads.</w:t>
      </w:r>
    </w:p>
    <w:p w14:paraId="350D618B" w14:textId="77777777" w:rsidR="00944F35" w:rsidRDefault="00944F35"/>
    <w:p w14:paraId="5B53EA6A" w14:textId="1D6128A4" w:rsidR="00944F35" w:rsidRPr="00FC0723" w:rsidRDefault="00944F35">
      <w:r>
        <w:rPr>
          <w:b/>
          <w:noProof/>
        </w:rPr>
        <w:lastRenderedPageBreak/>
        <w:drawing>
          <wp:inline distT="114300" distB="114300" distL="114300" distR="114300" wp14:anchorId="3360E6BB" wp14:editId="0065D193">
            <wp:extent cx="5486400" cy="3886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486400" cy="3886200"/>
                    </a:xfrm>
                    <a:prstGeom prst="rect">
                      <a:avLst/>
                    </a:prstGeom>
                    <a:ln/>
                  </pic:spPr>
                </pic:pic>
              </a:graphicData>
            </a:graphic>
          </wp:inline>
        </w:drawing>
      </w:r>
    </w:p>
    <w:p w14:paraId="6FDC574F" w14:textId="7E7851DC" w:rsidR="000C56B0" w:rsidRPr="00FC0723" w:rsidRDefault="000C56B0">
      <w:pPr>
        <w:rPr>
          <w:b/>
        </w:rPr>
      </w:pPr>
    </w:p>
    <w:p w14:paraId="730E549A" w14:textId="715B5051" w:rsidR="000C56B0" w:rsidRDefault="00000000">
      <w:r w:rsidRPr="00FC0723">
        <w:rPr>
          <w:b/>
        </w:rPr>
        <w:t>Fig. S1</w:t>
      </w:r>
      <w:ins w:id="91" w:author="Tanya Brown" w:date="2023-10-22T14:33:00Z">
        <w:r w:rsidR="00AE4FA1">
          <w:rPr>
            <w:b/>
          </w:rPr>
          <w:t>1</w:t>
        </w:r>
      </w:ins>
      <w:del w:id="92" w:author="Tanya Brown" w:date="2023-10-22T14:33:00Z">
        <w:r w:rsidRPr="00FC0723" w:rsidDel="00AE4FA1">
          <w:rPr>
            <w:b/>
          </w:rPr>
          <w:delText>3</w:delText>
        </w:r>
      </w:del>
      <w:r w:rsidRPr="00FC0723">
        <w:rPr>
          <w:b/>
        </w:rPr>
        <w:t>.</w:t>
      </w:r>
      <w:r w:rsidR="00215483" w:rsidRPr="00FC0723">
        <w:t xml:space="preserve"> </w:t>
      </w:r>
      <w:r w:rsidR="00215483">
        <w:rPr>
          <w:b/>
          <w:bCs/>
        </w:rPr>
        <w:t>Heatmap of bacterial class relative abundance in skeleton vs. TLR gene copy number.</w:t>
      </w:r>
      <w:r w:rsidRPr="00FC0723">
        <w:t xml:space="preserve"> Heatmap</w:t>
      </w:r>
      <w:r w:rsidR="00215483">
        <w:t xml:space="preserve"> colors</w:t>
      </w:r>
      <w:r w:rsidRPr="00FC0723">
        <w:t xml:space="preserve"> depict the relative abundance of bacterial classes in coral skeleton (y-axis), in samples sorted by TLR gene copy number (x-axis). Colors reflect abundance per 1000 16S rRNA gene amplicon reads.</w:t>
      </w:r>
    </w:p>
    <w:p w14:paraId="09B74821" w14:textId="77777777" w:rsidR="00944F35" w:rsidRDefault="00944F35"/>
    <w:p w14:paraId="38FDF56D" w14:textId="42140DAD" w:rsidR="00944F35" w:rsidRPr="00FC0723" w:rsidRDefault="00944F35">
      <w:r>
        <w:rPr>
          <w:noProof/>
        </w:rPr>
        <w:lastRenderedPageBreak/>
        <w:drawing>
          <wp:inline distT="114300" distB="114300" distL="114300" distR="114300" wp14:anchorId="165D7460" wp14:editId="4BC3F775">
            <wp:extent cx="5486400" cy="4584700"/>
            <wp:effectExtent l="0" t="0" r="0" b="635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486400" cy="4584700"/>
                    </a:xfrm>
                    <a:prstGeom prst="rect">
                      <a:avLst/>
                    </a:prstGeom>
                    <a:ln/>
                  </pic:spPr>
                </pic:pic>
              </a:graphicData>
            </a:graphic>
          </wp:inline>
        </w:drawing>
      </w:r>
    </w:p>
    <w:p w14:paraId="6710CB12" w14:textId="68E96C64" w:rsidR="000C56B0" w:rsidRPr="00FC0723" w:rsidRDefault="000C56B0"/>
    <w:p w14:paraId="0A4B4DB4" w14:textId="50BCF8A7" w:rsidR="000C56B0" w:rsidRDefault="00000000">
      <w:r w:rsidRPr="00FC0723">
        <w:rPr>
          <w:b/>
        </w:rPr>
        <w:t>Fig. S1</w:t>
      </w:r>
      <w:ins w:id="93" w:author="Tanya Brown" w:date="2023-10-22T14:33:00Z">
        <w:r w:rsidR="00AE4FA1">
          <w:rPr>
            <w:b/>
          </w:rPr>
          <w:t>2</w:t>
        </w:r>
      </w:ins>
      <w:del w:id="94" w:author="Tanya Brown" w:date="2023-10-22T14:33:00Z">
        <w:r w:rsidRPr="00FC0723" w:rsidDel="00AE4FA1">
          <w:rPr>
            <w:b/>
          </w:rPr>
          <w:delText>4</w:delText>
        </w:r>
      </w:del>
      <w:r w:rsidRPr="00FC0723">
        <w:rPr>
          <w:b/>
        </w:rPr>
        <w:t>.</w:t>
      </w:r>
      <w:r w:rsidR="00215483">
        <w:rPr>
          <w:b/>
        </w:rPr>
        <w:t xml:space="preserve"> Heatmap of bacterial class abundance in mucus vs. IL-1R gene copy number. </w:t>
      </w:r>
      <w:r w:rsidR="00215483" w:rsidRPr="00FC0723">
        <w:t xml:space="preserve"> </w:t>
      </w:r>
      <w:r w:rsidRPr="00FC0723">
        <w:t>Heatmap</w:t>
      </w:r>
      <w:r w:rsidR="00215483">
        <w:t xml:space="preserve"> colors</w:t>
      </w:r>
      <w:r w:rsidRPr="00FC0723">
        <w:t xml:space="preserve"> depict the relative abundance of bacterial classes in coral mucus (y-axis), in samples sorted by IL-1R gene copy number (x-axis). Colors reflect abundance per 1000 16S rRNA gene amplicon reads.</w:t>
      </w:r>
    </w:p>
    <w:p w14:paraId="69385E0A" w14:textId="77777777" w:rsidR="00944F35" w:rsidRDefault="00944F35"/>
    <w:p w14:paraId="6DC88FE7" w14:textId="36707D84" w:rsidR="00944F35" w:rsidRPr="00FC0723" w:rsidRDefault="004F11C4">
      <w:r>
        <w:rPr>
          <w:noProof/>
        </w:rPr>
        <w:lastRenderedPageBreak/>
        <w:drawing>
          <wp:inline distT="114300" distB="114300" distL="114300" distR="114300" wp14:anchorId="148C12AA" wp14:editId="72AFA1FB">
            <wp:extent cx="5486400" cy="4775200"/>
            <wp:effectExtent l="0" t="0" r="0" b="635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486400" cy="4775200"/>
                    </a:xfrm>
                    <a:prstGeom prst="rect">
                      <a:avLst/>
                    </a:prstGeom>
                    <a:ln/>
                  </pic:spPr>
                </pic:pic>
              </a:graphicData>
            </a:graphic>
          </wp:inline>
        </w:drawing>
      </w:r>
    </w:p>
    <w:p w14:paraId="7E7F2BA4" w14:textId="5DF021C0" w:rsidR="000C56B0" w:rsidRPr="00FC0723" w:rsidRDefault="000C56B0"/>
    <w:p w14:paraId="6FBA32C7" w14:textId="55CF6EA1" w:rsidR="000C56B0" w:rsidRDefault="00000000">
      <w:r w:rsidRPr="00FC0723">
        <w:rPr>
          <w:b/>
        </w:rPr>
        <w:t>Fig. S1</w:t>
      </w:r>
      <w:ins w:id="95" w:author="Tanya Brown" w:date="2023-10-22T14:34:00Z">
        <w:r w:rsidR="00AE4FA1">
          <w:rPr>
            <w:b/>
          </w:rPr>
          <w:t>3</w:t>
        </w:r>
      </w:ins>
      <w:del w:id="96" w:author="Tanya Brown" w:date="2023-10-22T14:34:00Z">
        <w:r w:rsidRPr="00FC0723" w:rsidDel="00AE4FA1">
          <w:rPr>
            <w:b/>
          </w:rPr>
          <w:delText>5</w:delText>
        </w:r>
      </w:del>
      <w:r w:rsidRPr="00FC0723">
        <w:rPr>
          <w:b/>
        </w:rPr>
        <w:t>.</w:t>
      </w:r>
      <w:r w:rsidRPr="00FC0723">
        <w:t xml:space="preserve"> </w:t>
      </w:r>
      <w:r w:rsidR="00215483">
        <w:rPr>
          <w:b/>
        </w:rPr>
        <w:t xml:space="preserve">Heatmap of bacterial class abundance in tissue vs. IL-1R gene copy number. </w:t>
      </w:r>
      <w:r w:rsidRPr="00FC0723">
        <w:t>Heatmap</w:t>
      </w:r>
      <w:r w:rsidR="00215483">
        <w:t xml:space="preserve"> colors</w:t>
      </w:r>
      <w:r w:rsidRPr="00FC0723">
        <w:t xml:space="preserve"> depict the relative abundance of bacterial classes in coral tissue (y-axis), in samples sorted by IL-1R gene copy number (x-axis). Colors reflect abundance per 1000 16S rRNA gene amplicon reads.</w:t>
      </w:r>
    </w:p>
    <w:p w14:paraId="5407FFB7" w14:textId="77777777" w:rsidR="004F11C4" w:rsidRDefault="004F11C4"/>
    <w:p w14:paraId="15DF5E02" w14:textId="6B61B430" w:rsidR="004F11C4" w:rsidRPr="00FC0723" w:rsidRDefault="004F11C4">
      <w:r>
        <w:rPr>
          <w:noProof/>
        </w:rPr>
        <w:lastRenderedPageBreak/>
        <w:drawing>
          <wp:inline distT="114300" distB="114300" distL="114300" distR="114300" wp14:anchorId="1E4A74AC" wp14:editId="53EA2DF8">
            <wp:extent cx="5486400" cy="4495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486400" cy="4495800"/>
                    </a:xfrm>
                    <a:prstGeom prst="rect">
                      <a:avLst/>
                    </a:prstGeom>
                    <a:ln/>
                  </pic:spPr>
                </pic:pic>
              </a:graphicData>
            </a:graphic>
          </wp:inline>
        </w:drawing>
      </w:r>
    </w:p>
    <w:p w14:paraId="51BEF3DA" w14:textId="604BB264" w:rsidR="000C56B0" w:rsidRPr="00FC0723" w:rsidRDefault="000C56B0"/>
    <w:p w14:paraId="259DC345" w14:textId="5DBBFDF2" w:rsidR="000C56B0" w:rsidRDefault="00000000">
      <w:pPr>
        <w:rPr>
          <w:ins w:id="97" w:author="Tanya Brown" w:date="2023-10-22T14:32:00Z"/>
        </w:rPr>
      </w:pPr>
      <w:r w:rsidRPr="00FC0723">
        <w:rPr>
          <w:b/>
        </w:rPr>
        <w:t>Fig. S1</w:t>
      </w:r>
      <w:ins w:id="98" w:author="Tanya Brown" w:date="2023-10-22T14:34:00Z">
        <w:r w:rsidR="00AE4FA1">
          <w:rPr>
            <w:b/>
          </w:rPr>
          <w:t>4</w:t>
        </w:r>
      </w:ins>
      <w:del w:id="99" w:author="Tanya Brown" w:date="2023-10-22T14:34:00Z">
        <w:r w:rsidRPr="00FC0723" w:rsidDel="00AE4FA1">
          <w:rPr>
            <w:b/>
          </w:rPr>
          <w:delText>6</w:delText>
        </w:r>
      </w:del>
      <w:r w:rsidRPr="00FC0723">
        <w:rPr>
          <w:b/>
        </w:rPr>
        <w:t>.</w:t>
      </w:r>
      <w:r w:rsidRPr="00FC0723">
        <w:t xml:space="preserve"> </w:t>
      </w:r>
      <w:r w:rsidR="00215483">
        <w:rPr>
          <w:b/>
        </w:rPr>
        <w:t xml:space="preserve">Heatmap of bacterial class abundance in skeleton vs. IL-1R gene copy number. </w:t>
      </w:r>
      <w:r w:rsidRPr="00FC0723">
        <w:t>Heatmap</w:t>
      </w:r>
      <w:r w:rsidR="00215483">
        <w:t xml:space="preserve"> colors</w:t>
      </w:r>
      <w:r w:rsidRPr="00FC0723">
        <w:t xml:space="preserve"> depict the relative abundance of bacterial classes in coral skeleton (y-axis), in samples sorted by IL-1R gene copy number (x-axis). Colors reflect abundance per 1000 16S rRNA gene amplicon reads.</w:t>
      </w:r>
    </w:p>
    <w:p w14:paraId="73520D91" w14:textId="77777777" w:rsidR="00AE4FA1" w:rsidRDefault="00AE4FA1">
      <w:pPr>
        <w:rPr>
          <w:ins w:id="100" w:author="Tanya Brown" w:date="2023-10-22T14:32:00Z"/>
        </w:rPr>
      </w:pPr>
    </w:p>
    <w:p w14:paraId="4AC9115E" w14:textId="77777777" w:rsidR="00AE4FA1" w:rsidRPr="00FC0723" w:rsidRDefault="00AE4FA1" w:rsidP="00AE4FA1">
      <w:pPr>
        <w:rPr>
          <w:moveTo w:id="101" w:author="Tanya Brown" w:date="2023-10-22T14:32:00Z"/>
        </w:rPr>
      </w:pPr>
      <w:moveToRangeStart w:id="102" w:author="Tanya Brown" w:date="2023-10-22T14:32:00Z" w:name="move148877585"/>
      <w:moveTo w:id="103" w:author="Tanya Brown" w:date="2023-10-22T14:32:00Z">
        <w:r>
          <w:rPr>
            <w:noProof/>
          </w:rPr>
          <w:lastRenderedPageBreak/>
          <w:drawing>
            <wp:inline distT="114300" distB="114300" distL="114300" distR="114300" wp14:anchorId="3D3E4C9E" wp14:editId="1A0E1A66">
              <wp:extent cx="4048347" cy="7253288"/>
              <wp:effectExtent l="0" t="0" r="0" b="0"/>
              <wp:docPr id="971092170" name="Picture 971092170"/>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048347" cy="7253288"/>
                      </a:xfrm>
                      <a:prstGeom prst="rect">
                        <a:avLst/>
                      </a:prstGeom>
                      <a:ln/>
                    </pic:spPr>
                  </pic:pic>
                </a:graphicData>
              </a:graphic>
            </wp:inline>
          </w:drawing>
        </w:r>
      </w:moveTo>
    </w:p>
    <w:p w14:paraId="1EAC2C5A" w14:textId="77777777" w:rsidR="00AE4FA1" w:rsidRPr="00FC0723" w:rsidRDefault="00AE4FA1" w:rsidP="00AE4FA1">
      <w:pPr>
        <w:rPr>
          <w:moveTo w:id="104" w:author="Tanya Brown" w:date="2023-10-22T14:32:00Z"/>
        </w:rPr>
      </w:pPr>
    </w:p>
    <w:p w14:paraId="4E2E2D12" w14:textId="63E2647B" w:rsidR="00AE4FA1" w:rsidRPr="00FC0723" w:rsidRDefault="00AE4FA1" w:rsidP="00AE4FA1">
      <w:pPr>
        <w:rPr>
          <w:moveTo w:id="105" w:author="Tanya Brown" w:date="2023-10-22T14:32:00Z"/>
        </w:rPr>
      </w:pPr>
      <w:moveTo w:id="106" w:author="Tanya Brown" w:date="2023-10-22T14:32:00Z">
        <w:r w:rsidRPr="00FC0723">
          <w:rPr>
            <w:b/>
          </w:rPr>
          <w:t>Fig. S</w:t>
        </w:r>
      </w:moveTo>
      <w:ins w:id="107" w:author="Tanya Brown" w:date="2023-10-22T14:34:00Z">
        <w:r>
          <w:rPr>
            <w:b/>
          </w:rPr>
          <w:t>15</w:t>
        </w:r>
      </w:ins>
      <w:moveTo w:id="108" w:author="Tanya Brown" w:date="2023-10-22T14:32:00Z">
        <w:del w:id="109" w:author="Tanya Brown" w:date="2023-10-22T14:34:00Z">
          <w:r w:rsidRPr="00FC0723" w:rsidDel="00AE4FA1">
            <w:rPr>
              <w:b/>
            </w:rPr>
            <w:delText>9</w:delText>
          </w:r>
        </w:del>
        <w:r w:rsidRPr="00FC0723">
          <w:rPr>
            <w:b/>
          </w:rPr>
          <w:t>.</w:t>
        </w:r>
        <w:r w:rsidRPr="00FC0723">
          <w:t xml:space="preserve"> </w:t>
        </w:r>
        <w:r w:rsidRPr="00737145">
          <w:rPr>
            <w:b/>
            <w:bCs/>
          </w:rPr>
          <w:t>Comparison of domain copy number within genes and gene copies within genomes</w:t>
        </w:r>
        <w:r w:rsidRPr="00FC0723">
          <w:t xml:space="preserve">. </w:t>
        </w:r>
        <w:r w:rsidRPr="00FC0723">
          <w:rPr>
            <w:b/>
          </w:rPr>
          <w:t>A</w:t>
        </w:r>
        <w:r w:rsidRPr="00FC0723">
          <w:t xml:space="preserve"> LRR domains vs TLR and </w:t>
        </w:r>
        <w:r w:rsidRPr="00FC0723">
          <w:rPr>
            <w:b/>
          </w:rPr>
          <w:t>B</w:t>
        </w:r>
        <w:r w:rsidRPr="00FC0723">
          <w:t xml:space="preserve"> Ig vs IL-1R plots. </w:t>
        </w:r>
      </w:moveTo>
    </w:p>
    <w:p w14:paraId="5C83E41A" w14:textId="77777777" w:rsidR="00AE4FA1" w:rsidRPr="00FC0723" w:rsidRDefault="00AE4FA1" w:rsidP="00AE4FA1">
      <w:pPr>
        <w:rPr>
          <w:moveTo w:id="110" w:author="Tanya Brown" w:date="2023-10-22T14:32:00Z"/>
        </w:rPr>
      </w:pPr>
    </w:p>
    <w:p w14:paraId="4AD2AE1C" w14:textId="77777777" w:rsidR="00AE4FA1" w:rsidRDefault="00AE4FA1" w:rsidP="00AE4FA1">
      <w:pPr>
        <w:rPr>
          <w:moveTo w:id="111" w:author="Tanya Brown" w:date="2023-10-22T14:32:00Z"/>
          <w:b/>
        </w:rPr>
      </w:pPr>
      <w:moveTo w:id="112" w:author="Tanya Brown" w:date="2023-10-22T14:32:00Z">
        <w:r>
          <w:rPr>
            <w:noProof/>
          </w:rPr>
          <w:lastRenderedPageBreak/>
          <w:drawing>
            <wp:inline distT="114300" distB="114300" distL="114300" distR="114300" wp14:anchorId="2A177C18" wp14:editId="620071AB">
              <wp:extent cx="5486400" cy="5270500"/>
              <wp:effectExtent l="0" t="0" r="0" b="0"/>
              <wp:docPr id="616836127" name="Picture 616836127"/>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486400" cy="5270500"/>
                      </a:xfrm>
                      <a:prstGeom prst="rect">
                        <a:avLst/>
                      </a:prstGeom>
                      <a:ln/>
                    </pic:spPr>
                  </pic:pic>
                </a:graphicData>
              </a:graphic>
            </wp:inline>
          </w:drawing>
        </w:r>
      </w:moveTo>
    </w:p>
    <w:p w14:paraId="0F6E3AE5" w14:textId="77777777" w:rsidR="00AE4FA1" w:rsidRDefault="00AE4FA1" w:rsidP="00AE4FA1">
      <w:pPr>
        <w:rPr>
          <w:moveTo w:id="113" w:author="Tanya Brown" w:date="2023-10-22T14:32:00Z"/>
          <w:b/>
        </w:rPr>
      </w:pPr>
    </w:p>
    <w:p w14:paraId="12D62B0D" w14:textId="61DC04E2" w:rsidR="00AE4FA1" w:rsidRDefault="00AE4FA1" w:rsidP="00AE4FA1">
      <w:pPr>
        <w:rPr>
          <w:moveTo w:id="114" w:author="Tanya Brown" w:date="2023-10-22T14:32:00Z"/>
          <w:bCs/>
        </w:rPr>
      </w:pPr>
      <w:moveTo w:id="115" w:author="Tanya Brown" w:date="2023-10-22T14:32:00Z">
        <w:r w:rsidRPr="00FC0723">
          <w:rPr>
            <w:b/>
          </w:rPr>
          <w:t>Fig. S1</w:t>
        </w:r>
      </w:moveTo>
      <w:ins w:id="116" w:author="Tanya Brown" w:date="2023-10-22T14:34:00Z">
        <w:r>
          <w:rPr>
            <w:b/>
          </w:rPr>
          <w:t>6</w:t>
        </w:r>
      </w:ins>
      <w:moveTo w:id="117" w:author="Tanya Brown" w:date="2023-10-22T14:32:00Z">
        <w:del w:id="118" w:author="Tanya Brown" w:date="2023-10-22T14:34:00Z">
          <w:r w:rsidRPr="00FC0723" w:rsidDel="00AE4FA1">
            <w:rPr>
              <w:b/>
            </w:rPr>
            <w:delText>0</w:delText>
          </w:r>
        </w:del>
        <w:r w:rsidRPr="00FC0723">
          <w:rPr>
            <w:b/>
          </w:rPr>
          <w:t>. Correlated response of microbial families to IL-1R or TLR gene</w:t>
        </w:r>
        <w:r>
          <w:rPr>
            <w:b/>
          </w:rPr>
          <w:t xml:space="preserve"> copy number over evolution. </w:t>
        </w:r>
        <w:r>
          <w:rPr>
            <w:bCs/>
          </w:rPr>
          <w:t xml:space="preserve">Scatterplot shows contrasts in the correlation between microbial family relative abundance and IL-1R gene copy number (x-axis) and TLR gene copy number (y-axis). Each point represents one microbial family. Microbial families whose relative abundance is equally correlated with IL-1R and TLR gene copy number therefore fall near the diagonal. </w:t>
        </w:r>
      </w:moveTo>
    </w:p>
    <w:moveToRangeEnd w:id="102"/>
    <w:p w14:paraId="32866C11" w14:textId="77777777" w:rsidR="00AE4FA1" w:rsidRPr="00FC0723" w:rsidRDefault="00AE4FA1"/>
    <w:p w14:paraId="3058F613" w14:textId="77777777" w:rsidR="000C56B0" w:rsidRPr="00FC0723" w:rsidRDefault="000C56B0">
      <w:pPr>
        <w:rPr>
          <w:b/>
        </w:rPr>
      </w:pPr>
    </w:p>
    <w:p w14:paraId="4DFE2052" w14:textId="77777777" w:rsidR="000C56B0" w:rsidRPr="00FC0723" w:rsidRDefault="000C56B0"/>
    <w:p w14:paraId="408B1E04" w14:textId="77777777" w:rsidR="004F11C4" w:rsidRDefault="004F11C4">
      <w:pPr>
        <w:rPr>
          <w:b/>
          <w:sz w:val="28"/>
          <w:szCs w:val="28"/>
        </w:rPr>
      </w:pPr>
    </w:p>
    <w:p w14:paraId="31BB2BF0" w14:textId="77777777" w:rsidR="004F11C4" w:rsidRDefault="004F11C4">
      <w:pPr>
        <w:rPr>
          <w:b/>
          <w:sz w:val="28"/>
          <w:szCs w:val="28"/>
        </w:rPr>
      </w:pPr>
    </w:p>
    <w:p w14:paraId="087E257F" w14:textId="77777777" w:rsidR="004F11C4" w:rsidRDefault="004F11C4">
      <w:pPr>
        <w:rPr>
          <w:b/>
          <w:sz w:val="28"/>
          <w:szCs w:val="28"/>
        </w:rPr>
      </w:pPr>
    </w:p>
    <w:p w14:paraId="14AC3EFC" w14:textId="77777777" w:rsidR="004F11C4" w:rsidRDefault="004F11C4">
      <w:pPr>
        <w:rPr>
          <w:b/>
          <w:sz w:val="28"/>
          <w:szCs w:val="28"/>
        </w:rPr>
      </w:pPr>
    </w:p>
    <w:p w14:paraId="20B964BC" w14:textId="77777777" w:rsidR="004F11C4" w:rsidRDefault="004F11C4">
      <w:pPr>
        <w:rPr>
          <w:b/>
          <w:sz w:val="28"/>
          <w:szCs w:val="28"/>
        </w:rPr>
      </w:pPr>
    </w:p>
    <w:p w14:paraId="37B776A3" w14:textId="77777777" w:rsidR="004F11C4" w:rsidRDefault="004F11C4">
      <w:pPr>
        <w:rPr>
          <w:b/>
          <w:sz w:val="28"/>
          <w:szCs w:val="28"/>
        </w:rPr>
      </w:pPr>
    </w:p>
    <w:p w14:paraId="37C6C45E" w14:textId="77777777" w:rsidR="004F11C4" w:rsidRDefault="004F11C4">
      <w:pPr>
        <w:rPr>
          <w:b/>
          <w:sz w:val="28"/>
          <w:szCs w:val="28"/>
        </w:rPr>
      </w:pPr>
    </w:p>
    <w:p w14:paraId="379B8535" w14:textId="77777777" w:rsidR="004F11C4" w:rsidRDefault="004F11C4">
      <w:pPr>
        <w:rPr>
          <w:b/>
          <w:sz w:val="28"/>
          <w:szCs w:val="28"/>
        </w:rPr>
      </w:pPr>
    </w:p>
    <w:p w14:paraId="39ED7A58" w14:textId="77777777" w:rsidR="004F11C4" w:rsidRDefault="004F11C4">
      <w:pPr>
        <w:rPr>
          <w:b/>
          <w:sz w:val="28"/>
          <w:szCs w:val="28"/>
        </w:rPr>
      </w:pPr>
    </w:p>
    <w:p w14:paraId="24A36FB4" w14:textId="77777777" w:rsidR="004F11C4" w:rsidRDefault="004F11C4">
      <w:pPr>
        <w:rPr>
          <w:b/>
          <w:sz w:val="28"/>
          <w:szCs w:val="28"/>
        </w:rPr>
      </w:pPr>
    </w:p>
    <w:p w14:paraId="1B44EF3C" w14:textId="77777777" w:rsidR="004F11C4" w:rsidRDefault="004F11C4">
      <w:pPr>
        <w:rPr>
          <w:b/>
          <w:sz w:val="28"/>
          <w:szCs w:val="28"/>
        </w:rPr>
      </w:pPr>
    </w:p>
    <w:p w14:paraId="4C521AC0" w14:textId="77777777" w:rsidR="004F11C4" w:rsidRDefault="004F11C4">
      <w:pPr>
        <w:rPr>
          <w:b/>
          <w:sz w:val="28"/>
          <w:szCs w:val="28"/>
        </w:rPr>
      </w:pPr>
    </w:p>
    <w:p w14:paraId="292AD922" w14:textId="3E9A9BA7" w:rsidR="000C56B0" w:rsidRPr="002D151D" w:rsidRDefault="00000000">
      <w:pPr>
        <w:rPr>
          <w:b/>
          <w:sz w:val="28"/>
          <w:szCs w:val="28"/>
        </w:rPr>
      </w:pPr>
      <w:r w:rsidRPr="002D151D">
        <w:rPr>
          <w:b/>
          <w:sz w:val="28"/>
          <w:szCs w:val="28"/>
        </w:rPr>
        <w:t>Supplementary Data Tables</w:t>
      </w:r>
    </w:p>
    <w:p w14:paraId="6BD8C40B" w14:textId="77777777" w:rsidR="000C56B0" w:rsidRPr="00FC0723" w:rsidRDefault="000C56B0">
      <w:pPr>
        <w:rPr>
          <w:b/>
        </w:rPr>
      </w:pPr>
    </w:p>
    <w:p w14:paraId="75E5B9E7" w14:textId="402F8B4D" w:rsidR="000C56B0" w:rsidRDefault="00000000">
      <w:r w:rsidRPr="00FC0723">
        <w:rPr>
          <w:b/>
        </w:rPr>
        <w:t xml:space="preserve">Supplementary Table 1. </w:t>
      </w:r>
      <w:r w:rsidRPr="00FC0723">
        <w:t>Sample and Genomic metadata. (</w:t>
      </w:r>
      <w:r w:rsidRPr="00FC0723">
        <w:rPr>
          <w:b/>
        </w:rPr>
        <w:t>A</w:t>
      </w:r>
      <w:r w:rsidRPr="00FC0723">
        <w:t>) Genomes used in the analysis (B) Per sample metadata for the GCMP data (</w:t>
      </w:r>
      <w:r w:rsidRPr="00FC0723">
        <w:rPr>
          <w:b/>
        </w:rPr>
        <w:t>C</w:t>
      </w:r>
      <w:r w:rsidRPr="00FC0723">
        <w:t>) Mapping file for the GCMP data</w:t>
      </w:r>
      <w:r w:rsidR="002D151D">
        <w:t>.</w:t>
      </w:r>
    </w:p>
    <w:p w14:paraId="115C7AE4" w14:textId="77777777" w:rsidR="002D151D" w:rsidRPr="00FC0723" w:rsidRDefault="002D151D"/>
    <w:p w14:paraId="0919BFF1" w14:textId="7AFFE5CE" w:rsidR="000C56B0" w:rsidRDefault="00000000">
      <w:r w:rsidRPr="00FC0723">
        <w:rPr>
          <w:b/>
        </w:rPr>
        <w:t>Supplementary Table 2.</w:t>
      </w:r>
      <w:r w:rsidRPr="00FC0723">
        <w:t xml:space="preserve"> Annotations of TIR-domain containing gene families in coral genomes for (</w:t>
      </w:r>
      <w:r w:rsidRPr="00FC0723">
        <w:rPr>
          <w:b/>
        </w:rPr>
        <w:t>A</w:t>
      </w:r>
      <w:r w:rsidRPr="00FC0723">
        <w:t>) Total number of IL-1R and TLR genes,</w:t>
      </w:r>
      <w:r w:rsidRPr="00FC0723">
        <w:rPr>
          <w:b/>
        </w:rPr>
        <w:t xml:space="preserve"> </w:t>
      </w:r>
      <w:r w:rsidRPr="00FC0723">
        <w:t>(</w:t>
      </w:r>
      <w:r w:rsidRPr="00FC0723">
        <w:rPr>
          <w:b/>
        </w:rPr>
        <w:t>B</w:t>
      </w:r>
      <w:r w:rsidRPr="00FC0723">
        <w:t>) Domain make up of IL-1R genes, (</w:t>
      </w:r>
      <w:r w:rsidRPr="00FC0723">
        <w:rPr>
          <w:b/>
        </w:rPr>
        <w:t>C</w:t>
      </w:r>
      <w:r w:rsidRPr="00FC0723">
        <w:t>) Domain make up of TLR genes</w:t>
      </w:r>
      <w:r w:rsidR="002D151D">
        <w:t>.</w:t>
      </w:r>
      <w:r w:rsidRPr="00FC0723">
        <w:t xml:space="preserve"> </w:t>
      </w:r>
    </w:p>
    <w:p w14:paraId="616727FA" w14:textId="77777777" w:rsidR="002D151D" w:rsidRPr="00FC0723" w:rsidRDefault="002D151D"/>
    <w:p w14:paraId="3BE53F1E" w14:textId="77777777" w:rsidR="000C56B0" w:rsidRDefault="00000000">
      <w:r w:rsidRPr="00FC0723">
        <w:rPr>
          <w:b/>
        </w:rPr>
        <w:t xml:space="preserve">Supplementary Table 3. </w:t>
      </w:r>
      <w:r w:rsidRPr="00FC0723">
        <w:t>Quality control information for the sequencing depth of microbiome samples in the dataset.</w:t>
      </w:r>
    </w:p>
    <w:p w14:paraId="2F85EF06" w14:textId="77777777" w:rsidR="002D151D" w:rsidRPr="00FC0723" w:rsidRDefault="002D151D"/>
    <w:p w14:paraId="64B32F13" w14:textId="77777777" w:rsidR="000C56B0" w:rsidRDefault="00000000">
      <w:r w:rsidRPr="00FC0723">
        <w:rPr>
          <w:b/>
        </w:rPr>
        <w:t xml:space="preserve">Supplementary Table 4. </w:t>
      </w:r>
      <w:r w:rsidRPr="00FC0723">
        <w:t>Distribution of TIR, LRR, and Ig domains across unique predicted protein isoforms in sequenced coral genomes.</w:t>
      </w:r>
    </w:p>
    <w:p w14:paraId="5761BDF6" w14:textId="77777777" w:rsidR="002D151D" w:rsidRPr="00FC0723" w:rsidRDefault="002D151D"/>
    <w:p w14:paraId="76C4C43A" w14:textId="77777777" w:rsidR="002D151D" w:rsidRDefault="00000000">
      <w:r w:rsidRPr="00FC0723">
        <w:rPr>
          <w:b/>
        </w:rPr>
        <w:t xml:space="preserve">Supplementary Table 5. </w:t>
      </w:r>
      <w:r w:rsidRPr="00FC0723">
        <w:t>Microbiome (</w:t>
      </w:r>
      <w:r w:rsidRPr="00FC0723">
        <w:rPr>
          <w:b/>
        </w:rPr>
        <w:t>A</w:t>
      </w:r>
      <w:r w:rsidRPr="00FC0723">
        <w:t>) richness and (</w:t>
      </w:r>
      <w:r w:rsidRPr="00FC0723">
        <w:rPr>
          <w:b/>
        </w:rPr>
        <w:t>B</w:t>
      </w:r>
      <w:r w:rsidRPr="00FC0723">
        <w:t>) evenness across samples in the analysis</w:t>
      </w:r>
      <w:r w:rsidR="002D151D">
        <w:t>.</w:t>
      </w:r>
    </w:p>
    <w:p w14:paraId="4921C930" w14:textId="272CA50E" w:rsidR="000C56B0" w:rsidRPr="00FC0723" w:rsidRDefault="00000000">
      <w:r w:rsidRPr="00FC0723">
        <w:t xml:space="preserve"> </w:t>
      </w:r>
    </w:p>
    <w:p w14:paraId="303015BF" w14:textId="77777777" w:rsidR="000C56B0" w:rsidRDefault="00000000">
      <w:r w:rsidRPr="00FC0723">
        <w:rPr>
          <w:b/>
        </w:rPr>
        <w:t>Supplementary Table 6</w:t>
      </w:r>
      <w:r w:rsidRPr="00FC0723">
        <w:t>. Phylogenetic comparison of</w:t>
      </w:r>
      <w:del w:id="119" w:author="Tanya Brown" w:date="2023-10-22T15:22:00Z">
        <w:r w:rsidRPr="00FC0723" w:rsidDel="003448FB">
          <w:delText xml:space="preserve"> </w:delText>
        </w:r>
      </w:del>
      <w:r w:rsidRPr="00FC0723">
        <w:t xml:space="preserve"> IL-1R and TLR gene family copy number vs. microbiome alpha diversity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6B2B8347" w14:textId="77777777" w:rsidR="002D151D" w:rsidRPr="00FC0723" w:rsidRDefault="002D151D"/>
    <w:p w14:paraId="3FBF1C06" w14:textId="77777777" w:rsidR="000C56B0" w:rsidRDefault="00000000">
      <w:r w:rsidRPr="00FC0723">
        <w:rPr>
          <w:b/>
        </w:rPr>
        <w:t xml:space="preserve">Supplementary Table 7. </w:t>
      </w:r>
      <w:r w:rsidRPr="00FC0723">
        <w:t>Trait table of the genomic and microbiome traits of coral species in the analysis.</w:t>
      </w:r>
    </w:p>
    <w:p w14:paraId="756C2AEF" w14:textId="77777777" w:rsidR="002D151D" w:rsidRPr="00FC0723" w:rsidRDefault="002D151D"/>
    <w:p w14:paraId="21A2F1A4" w14:textId="77777777" w:rsidR="000C56B0" w:rsidRDefault="00000000">
      <w:r w:rsidRPr="00FC0723">
        <w:rPr>
          <w:b/>
        </w:rPr>
        <w:t xml:space="preserve">Supplementary </w:t>
      </w:r>
      <w:del w:id="120" w:author="Tanya Brown" w:date="2023-10-22T15:22:00Z">
        <w:r w:rsidRPr="00FC0723" w:rsidDel="003448FB">
          <w:rPr>
            <w:b/>
          </w:rPr>
          <w:delText xml:space="preserve"> </w:delText>
        </w:r>
      </w:del>
      <w:r w:rsidRPr="00FC0723">
        <w:rPr>
          <w:b/>
        </w:rPr>
        <w:t xml:space="preserve">Table 8. </w:t>
      </w:r>
      <w:r w:rsidRPr="00FC0723">
        <w:t>Phylogenetic comparison of TIR LRR and Ig domains vs. microbiome alpha diversity in A) All Samples B) Mucus c) Tissue, d) Skeleton.</w:t>
      </w:r>
    </w:p>
    <w:p w14:paraId="1D4BCA77" w14:textId="77777777" w:rsidR="002D151D" w:rsidRPr="00FC0723" w:rsidRDefault="002D151D"/>
    <w:p w14:paraId="031CE3CB" w14:textId="77777777" w:rsidR="000C56B0" w:rsidRDefault="00000000">
      <w:r w:rsidRPr="00FC0723">
        <w:rPr>
          <w:b/>
        </w:rPr>
        <w:t>Supplementary Table 9</w:t>
      </w:r>
      <w:r w:rsidRPr="00FC0723">
        <w:t xml:space="preserve">.  Phylogenetic comparison of </w:t>
      </w:r>
      <w:del w:id="121" w:author="Tanya Brown" w:date="2023-10-22T15:22:00Z">
        <w:r w:rsidRPr="00FC0723" w:rsidDel="003448FB">
          <w:delText xml:space="preserve"> </w:delText>
        </w:r>
      </w:del>
      <w:r w:rsidRPr="00FC0723">
        <w:t xml:space="preserve">IL-1R and TLR gene family copy number vs. PC axes from beta-diversity </w:t>
      </w:r>
      <w:proofErr w:type="spellStart"/>
      <w:r w:rsidRPr="00FC0723">
        <w:t>PCoA</w:t>
      </w:r>
      <w:proofErr w:type="spellEnd"/>
      <w:r w:rsidRPr="00FC0723">
        <w:t xml:space="preserve"> analysis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2AC1F485" w14:textId="77777777" w:rsidR="002D151D" w:rsidRPr="00FC0723" w:rsidRDefault="002D151D"/>
    <w:p w14:paraId="065B939A" w14:textId="77777777" w:rsidR="000C56B0" w:rsidRDefault="00000000">
      <w:r w:rsidRPr="00FC0723">
        <w:rPr>
          <w:b/>
        </w:rPr>
        <w:t>Supplementary Table 10.</w:t>
      </w:r>
      <w:r w:rsidRPr="00FC0723">
        <w:t xml:space="preserve"> ANCOMBC comparison of relative abundance of microbial taxa vs. IL-1R and TLR gene family copy number in </w:t>
      </w:r>
      <w:del w:id="122" w:author="Tanya Brown" w:date="2023-10-22T15:22:00Z">
        <w:r w:rsidRPr="00FC0723" w:rsidDel="003448FB">
          <w:delText xml:space="preserve"> </w:delText>
        </w:r>
      </w:del>
      <w:r w:rsidRPr="00FC0723">
        <w:t>(</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1F29F978" w14:textId="77777777" w:rsidR="002D151D" w:rsidRPr="00FC0723" w:rsidRDefault="002D151D"/>
    <w:p w14:paraId="023A3EE9" w14:textId="77777777" w:rsidR="000C56B0" w:rsidRPr="00FC0723" w:rsidRDefault="00000000">
      <w:r w:rsidRPr="00FC0723">
        <w:rPr>
          <w:b/>
        </w:rPr>
        <w:lastRenderedPageBreak/>
        <w:t xml:space="preserve">Supplementary </w:t>
      </w:r>
      <w:del w:id="123" w:author="Tanya Brown" w:date="2023-10-22T15:22:00Z">
        <w:r w:rsidRPr="00FC0723" w:rsidDel="003448FB">
          <w:rPr>
            <w:b/>
          </w:rPr>
          <w:delText xml:space="preserve"> </w:delText>
        </w:r>
      </w:del>
      <w:r w:rsidRPr="00FC0723">
        <w:rPr>
          <w:b/>
        </w:rPr>
        <w:t xml:space="preserve">Table 11. </w:t>
      </w:r>
      <w:r w:rsidRPr="00FC0723">
        <w:t xml:space="preserve">Phylogenetic comparison of TIR LRR and Ig domains vs. microbiome PC axes from beta-diversity </w:t>
      </w:r>
      <w:proofErr w:type="spellStart"/>
      <w:r w:rsidRPr="00FC0723">
        <w:t>PCoA</w:t>
      </w:r>
      <w:proofErr w:type="spellEnd"/>
      <w:r w:rsidRPr="00FC0723">
        <w:t xml:space="preserve"> analysis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0F8C3174" w14:textId="77777777" w:rsidR="000C56B0" w:rsidRPr="00FC0723" w:rsidRDefault="000C56B0"/>
    <w:p w14:paraId="1051D7EF" w14:textId="77777777" w:rsidR="000C56B0" w:rsidRPr="00FC0723" w:rsidRDefault="000C56B0"/>
    <w:p w14:paraId="6AF5FA19" w14:textId="77777777" w:rsidR="000C56B0" w:rsidRDefault="000C56B0">
      <w:bookmarkStart w:id="124" w:name="_gib913fhpwyy" w:colFirst="0" w:colLast="0"/>
      <w:bookmarkEnd w:id="124"/>
    </w:p>
    <w:sectPr w:rsidR="000C56B0" w:rsidSect="002D6A2F">
      <w:headerReference w:type="default" r:id="rId24"/>
      <w:footerReference w:type="even" r:id="rId25"/>
      <w:footerReference w:type="default" r:id="rId26"/>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98709" w14:textId="77777777" w:rsidR="003348B5" w:rsidRDefault="003348B5">
      <w:r>
        <w:separator/>
      </w:r>
    </w:p>
  </w:endnote>
  <w:endnote w:type="continuationSeparator" w:id="0">
    <w:p w14:paraId="70B5792D" w14:textId="77777777" w:rsidR="003348B5" w:rsidRDefault="003348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6089581"/>
      <w:docPartObj>
        <w:docPartGallery w:val="Page Numbers (Bottom of Page)"/>
        <w:docPartUnique/>
      </w:docPartObj>
    </w:sdtPr>
    <w:sdtContent>
      <w:p w14:paraId="31AF26F6" w14:textId="0B0FC776" w:rsidR="00877374" w:rsidRDefault="00877374" w:rsidP="003757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458C47E6" w14:textId="77777777" w:rsidR="00877374" w:rsidRDefault="00877374" w:rsidP="008773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1193899"/>
      <w:docPartObj>
        <w:docPartGallery w:val="Page Numbers (Bottom of Page)"/>
        <w:docPartUnique/>
      </w:docPartObj>
    </w:sdtPr>
    <w:sdtContent>
      <w:p w14:paraId="770125BA" w14:textId="5805BC1A" w:rsidR="00877374" w:rsidRDefault="00877374" w:rsidP="003757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08043081" w14:textId="77777777" w:rsidR="000C56B0" w:rsidRDefault="000C56B0" w:rsidP="00877374">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BD3DC" w14:textId="77777777" w:rsidR="003348B5" w:rsidRDefault="003348B5">
      <w:r>
        <w:separator/>
      </w:r>
    </w:p>
  </w:footnote>
  <w:footnote w:type="continuationSeparator" w:id="0">
    <w:p w14:paraId="21A470ED" w14:textId="77777777" w:rsidR="003348B5" w:rsidRDefault="003348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84EB0" w14:textId="77777777" w:rsidR="000C56B0" w:rsidRDefault="000C56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3085F"/>
    <w:multiLevelType w:val="hybridMultilevel"/>
    <w:tmpl w:val="978C3DCA"/>
    <w:lvl w:ilvl="0" w:tplc="117659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693600"/>
    <w:multiLevelType w:val="hybridMultilevel"/>
    <w:tmpl w:val="BB64A314"/>
    <w:lvl w:ilvl="0" w:tplc="BEC62F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3493352">
    <w:abstractNumId w:val="1"/>
  </w:num>
  <w:num w:numId="2" w16cid:durableId="99962427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ya Brown">
    <w15:presenceInfo w15:providerId="Windows Live" w15:userId="0c1a3a240ec4ed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6B0"/>
    <w:rsid w:val="000C56B0"/>
    <w:rsid w:val="0013233D"/>
    <w:rsid w:val="00164AD6"/>
    <w:rsid w:val="001E5A53"/>
    <w:rsid w:val="00215483"/>
    <w:rsid w:val="002D151D"/>
    <w:rsid w:val="002D6A2F"/>
    <w:rsid w:val="002E085D"/>
    <w:rsid w:val="003348B5"/>
    <w:rsid w:val="003448FB"/>
    <w:rsid w:val="003506BC"/>
    <w:rsid w:val="003A1979"/>
    <w:rsid w:val="003C0F7F"/>
    <w:rsid w:val="003D7DB5"/>
    <w:rsid w:val="00406E0F"/>
    <w:rsid w:val="004302F8"/>
    <w:rsid w:val="00446BD0"/>
    <w:rsid w:val="00452973"/>
    <w:rsid w:val="004A6142"/>
    <w:rsid w:val="004E2FCE"/>
    <w:rsid w:val="004F11C4"/>
    <w:rsid w:val="004F5495"/>
    <w:rsid w:val="004F76C8"/>
    <w:rsid w:val="005F785D"/>
    <w:rsid w:val="00657493"/>
    <w:rsid w:val="00683698"/>
    <w:rsid w:val="006A5C0B"/>
    <w:rsid w:val="006B342A"/>
    <w:rsid w:val="00737145"/>
    <w:rsid w:val="007B09DE"/>
    <w:rsid w:val="007C5AF1"/>
    <w:rsid w:val="007D2847"/>
    <w:rsid w:val="007E7A4B"/>
    <w:rsid w:val="0081677E"/>
    <w:rsid w:val="00854829"/>
    <w:rsid w:val="0085517C"/>
    <w:rsid w:val="00877374"/>
    <w:rsid w:val="008F2DE1"/>
    <w:rsid w:val="00944F35"/>
    <w:rsid w:val="009E31CC"/>
    <w:rsid w:val="00A141D2"/>
    <w:rsid w:val="00A63090"/>
    <w:rsid w:val="00AD69D9"/>
    <w:rsid w:val="00AE4FA1"/>
    <w:rsid w:val="00B418C2"/>
    <w:rsid w:val="00B51684"/>
    <w:rsid w:val="00B902F0"/>
    <w:rsid w:val="00BA114D"/>
    <w:rsid w:val="00BB6190"/>
    <w:rsid w:val="00BF2E60"/>
    <w:rsid w:val="00C10322"/>
    <w:rsid w:val="00D300BB"/>
    <w:rsid w:val="00DB41FE"/>
    <w:rsid w:val="00DF2249"/>
    <w:rsid w:val="00E144A2"/>
    <w:rsid w:val="00E5647B"/>
    <w:rsid w:val="00ED6F29"/>
    <w:rsid w:val="00F17EE0"/>
    <w:rsid w:val="00F267A3"/>
    <w:rsid w:val="00FC0723"/>
    <w:rsid w:val="00FE0DB0"/>
    <w:rsid w:val="00FE4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6EDBA"/>
  <w15:docId w15:val="{B9CD7E1C-F08D-4748-9B8E-6E4E476A8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libri" w:eastAsia="Calibri" w:hAnsi="Calibri" w:cs="Calibri"/>
      <w:b/>
      <w:color w:val="335B8A"/>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line="480" w:lineRule="auto"/>
      <w:outlineLvl w:val="2"/>
    </w:pPr>
    <w:rPr>
      <w:rFonts w:ascii="Times" w:eastAsia="Times" w:hAnsi="Times" w:cs="Times"/>
      <w:b/>
    </w:rPr>
  </w:style>
  <w:style w:type="paragraph" w:styleId="Heading4">
    <w:name w:val="heading 4"/>
    <w:basedOn w:val="Normal"/>
    <w:next w:val="Normal"/>
    <w:uiPriority w:val="9"/>
    <w:semiHidden/>
    <w:unhideWhenUsed/>
    <w:qFormat/>
    <w:pPr>
      <w:keepNext/>
      <w:spacing w:line="480" w:lineRule="auto"/>
      <w:outlineLvl w:val="3"/>
    </w:pPr>
    <w:rPr>
      <w:rFonts w:ascii="Times" w:eastAsia="Times" w:hAnsi="Times" w:cs="Times"/>
      <w:b/>
      <w:color w:val="0000FF"/>
      <w:sz w:val="44"/>
      <w:szCs w:val="44"/>
    </w:rPr>
  </w:style>
  <w:style w:type="paragraph" w:styleId="Heading5">
    <w:name w:val="heading 5"/>
    <w:basedOn w:val="Normal"/>
    <w:next w:val="Normal"/>
    <w:uiPriority w:val="9"/>
    <w:semiHidden/>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13233D"/>
    <w:rPr>
      <w:sz w:val="20"/>
      <w:szCs w:val="20"/>
    </w:rPr>
  </w:style>
  <w:style w:type="character" w:customStyle="1" w:styleId="FootnoteTextChar">
    <w:name w:val="Footnote Text Char"/>
    <w:basedOn w:val="DefaultParagraphFont"/>
    <w:link w:val="FootnoteText"/>
    <w:uiPriority w:val="99"/>
    <w:semiHidden/>
    <w:rsid w:val="0013233D"/>
    <w:rPr>
      <w:sz w:val="20"/>
      <w:szCs w:val="20"/>
    </w:rPr>
  </w:style>
  <w:style w:type="character" w:styleId="FootnoteReference">
    <w:name w:val="footnote reference"/>
    <w:basedOn w:val="DefaultParagraphFont"/>
    <w:uiPriority w:val="99"/>
    <w:semiHidden/>
    <w:unhideWhenUsed/>
    <w:rsid w:val="0013233D"/>
    <w:rPr>
      <w:vertAlign w:val="superscript"/>
    </w:rPr>
  </w:style>
  <w:style w:type="paragraph" w:styleId="ListParagraph">
    <w:name w:val="List Paragraph"/>
    <w:basedOn w:val="Normal"/>
    <w:uiPriority w:val="34"/>
    <w:qFormat/>
    <w:rsid w:val="0013233D"/>
    <w:pPr>
      <w:ind w:left="720"/>
      <w:contextualSpacing/>
    </w:pPr>
  </w:style>
  <w:style w:type="character" w:styleId="LineNumber">
    <w:name w:val="line number"/>
    <w:basedOn w:val="DefaultParagraphFont"/>
    <w:uiPriority w:val="99"/>
    <w:semiHidden/>
    <w:unhideWhenUsed/>
    <w:rsid w:val="00877374"/>
  </w:style>
  <w:style w:type="paragraph" w:styleId="Footer">
    <w:name w:val="footer"/>
    <w:basedOn w:val="Normal"/>
    <w:link w:val="FooterChar"/>
    <w:uiPriority w:val="99"/>
    <w:unhideWhenUsed/>
    <w:rsid w:val="00877374"/>
    <w:pPr>
      <w:tabs>
        <w:tab w:val="center" w:pos="4680"/>
        <w:tab w:val="right" w:pos="9360"/>
      </w:tabs>
    </w:pPr>
  </w:style>
  <w:style w:type="character" w:customStyle="1" w:styleId="FooterChar">
    <w:name w:val="Footer Char"/>
    <w:basedOn w:val="DefaultParagraphFont"/>
    <w:link w:val="Footer"/>
    <w:uiPriority w:val="99"/>
    <w:rsid w:val="00877374"/>
  </w:style>
  <w:style w:type="character" w:styleId="PageNumber">
    <w:name w:val="page number"/>
    <w:basedOn w:val="DefaultParagraphFont"/>
    <w:uiPriority w:val="99"/>
    <w:semiHidden/>
    <w:unhideWhenUsed/>
    <w:rsid w:val="00877374"/>
  </w:style>
  <w:style w:type="paragraph" w:styleId="Revision">
    <w:name w:val="Revision"/>
    <w:hidden/>
    <w:uiPriority w:val="99"/>
    <w:semiHidden/>
    <w:rsid w:val="003506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523F7-1154-45E3-A20B-0DE62438C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22</Pages>
  <Words>1780</Words>
  <Characters>10152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Brown</dc:creator>
  <cp:lastModifiedBy>Tanya Brown</cp:lastModifiedBy>
  <cp:revision>5</cp:revision>
  <cp:lastPrinted>2023-04-28T20:32:00Z</cp:lastPrinted>
  <dcterms:created xsi:type="dcterms:W3CDTF">2023-10-22T19:26:00Z</dcterms:created>
  <dcterms:modified xsi:type="dcterms:W3CDTF">2023-10-22T20:22:00Z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id="nsQj3upv"/&gt;&lt;style id="http://www.zotero.org/styles/chicago-note-bibliography" locale="en-US" hasBibliography="1" bibliographyStyleHasBeenSet="0"/&gt;&lt;prefs&gt;&lt;pref name="fieldType" value="Field"/&gt;&lt;pref</vt:lpwstr>
  </property>
  <property fmtid="{D5CDD505-2E9C-101B-9397-08002B2CF9AE}" pid="3" name="ZOTERO_PREF_2">
    <vt:lpwstr> name="automaticJournalAbbreviations" value="true"/&gt;&lt;pref name="noteType" value="1"/&gt;&lt;/prefs&gt;&lt;/data&gt;</vt:lpwstr>
  </property>
</Properties>
</file>